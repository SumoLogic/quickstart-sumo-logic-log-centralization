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9A2A1" w14:textId="33C4A0E4" w:rsidR="00B0118C" w:rsidRDefault="00AF29D4" w:rsidP="00594A8C">
      <w:pPr>
        <w:pStyle w:val="DocumentTitle"/>
        <w:spacing w:before="0" w:line="240" w:lineRule="auto"/>
      </w:pPr>
      <w:r>
        <w:t>Sumo Logic</w:t>
      </w:r>
      <w:r w:rsidR="00F12F43">
        <w:t xml:space="preserve"> </w:t>
      </w:r>
      <w:r w:rsidR="00FA6732">
        <w:t xml:space="preserve">Security Integrations </w:t>
      </w:r>
      <w:r w:rsidR="00F12F43">
        <w:t xml:space="preserve">on </w:t>
      </w:r>
      <w:r w:rsidR="009541E4">
        <w:t xml:space="preserve">the </w:t>
      </w:r>
      <w:r w:rsidR="00F12F43">
        <w:t>AWS Cloud</w:t>
      </w:r>
    </w:p>
    <w:p w14:paraId="19DF6B2A" w14:textId="72FFC107" w:rsidR="008A3591" w:rsidRDefault="003612CA" w:rsidP="003612CA">
      <w:pPr>
        <w:pStyle w:val="DocumentSubtitle"/>
      </w:pPr>
      <w:r>
        <w:t>Quick Start Reference Deployment</w:t>
      </w:r>
    </w:p>
    <w:p w14:paraId="6C6AFD3E" w14:textId="56F242EA" w:rsidR="008F367B" w:rsidRPr="008934B8" w:rsidRDefault="00AE703A" w:rsidP="008934B8">
      <w:pPr>
        <w:pStyle w:val="Date"/>
      </w:pPr>
      <w:r>
        <w:t>May</w:t>
      </w:r>
      <w:r w:rsidR="008F367B" w:rsidRPr="008934B8">
        <w:t xml:space="preserve"> 20</w:t>
      </w:r>
      <w:r w:rsidR="00FA54C4">
        <w:t>20</w:t>
      </w:r>
    </w:p>
    <w:p w14:paraId="0DF63ACE" w14:textId="5D3B47C7" w:rsidR="00BC4504" w:rsidRPr="007777EF" w:rsidRDefault="00AF29D4" w:rsidP="008934B8">
      <w:pPr>
        <w:pStyle w:val="Byline"/>
      </w:pPr>
      <w:r>
        <w:t>Sumo Logic</w:t>
      </w:r>
    </w:p>
    <w:p w14:paraId="1E135C94" w14:textId="23CCDB5B" w:rsidR="00BC4504" w:rsidRDefault="00B50122" w:rsidP="008934B8">
      <w:pPr>
        <w:pStyle w:val="Byline"/>
        <w:spacing w:after="280"/>
      </w:pPr>
      <w:r w:rsidRPr="00B50122">
        <w:t>Shivansh Singh</w:t>
      </w:r>
      <w:r>
        <w:t xml:space="preserve">, </w:t>
      </w:r>
      <w:r w:rsidR="00A37FD9">
        <w:t>AWS Quick Start t</w:t>
      </w:r>
      <w:r w:rsidR="00BC4504" w:rsidRPr="00BC4504">
        <w:t>eam</w:t>
      </w:r>
    </w:p>
    <w:p w14:paraId="275D37FF" w14:textId="1315B0D1" w:rsidR="00301093" w:rsidRPr="00BC4504" w:rsidRDefault="00F44902" w:rsidP="008934B8">
      <w:pPr>
        <w:pStyle w:val="Note"/>
        <w:spacing w:before="400" w:after="400"/>
        <w:ind w:left="1152" w:right="1152"/>
        <w:jc w:val="center"/>
        <w:rPr>
          <w:i/>
        </w:rPr>
      </w:pPr>
      <w:r>
        <w:t>Visit our</w:t>
      </w:r>
      <w:r w:rsidR="00301093">
        <w:t xml:space="preserve"> </w:t>
      </w:r>
      <w:hyperlink r:id="rId8" w:history="1">
        <w:r w:rsidR="00301093" w:rsidRPr="009B4025">
          <w:rPr>
            <w:rStyle w:val="Hyperlink"/>
          </w:rPr>
          <w:t>GitHub repository</w:t>
        </w:r>
      </w:hyperlink>
      <w:r w:rsidR="00301093">
        <w:t xml:space="preserve"> </w:t>
      </w:r>
      <w:r w:rsidR="00DB1ED3">
        <w:t xml:space="preserve">for </w:t>
      </w:r>
      <w:r w:rsidR="00301093">
        <w:t>source files and</w:t>
      </w:r>
      <w:r w:rsidR="00DB1ED3">
        <w:t xml:space="preserve"> </w:t>
      </w:r>
      <w:r w:rsidR="00301093">
        <w:t>to post feedback,</w:t>
      </w:r>
      <w:r w:rsidR="00DB1ED3">
        <w:t xml:space="preserve"> </w:t>
      </w:r>
      <w:r w:rsidR="00DB1ED3">
        <w:br/>
        <w:t>report bugs, or</w:t>
      </w:r>
      <w:r w:rsidR="00301093">
        <w:t xml:space="preserve"> submit feature ideas</w:t>
      </w:r>
      <w:r w:rsidR="00DB1ED3">
        <w:t xml:space="preserve"> for this Quick Start</w:t>
      </w:r>
      <w:r w:rsidR="00301093">
        <w:t>.</w:t>
      </w:r>
    </w:p>
    <w:bookmarkStart w:id="0" w:name="_Toc41983688" w:displacedByCustomXml="next"/>
    <w:sdt>
      <w:sdtPr>
        <w:rPr>
          <w:rFonts w:asciiTheme="minorHAnsi" w:eastAsia="Calibri" w:hAnsiTheme="minorHAnsi"/>
          <w:b/>
          <w:bCs/>
          <w:color w:val="212120"/>
          <w:kern w:val="0"/>
          <w:sz w:val="22"/>
          <w:szCs w:val="22"/>
        </w:rPr>
        <w:id w:val="1391465033"/>
        <w:docPartObj>
          <w:docPartGallery w:val="Table of Contents"/>
          <w:docPartUnique/>
        </w:docPartObj>
      </w:sdtPr>
      <w:sdtEndPr>
        <w:rPr>
          <w:rFonts w:ascii="Georgia" w:hAnsi="Georgia"/>
          <w:b w:val="0"/>
          <w:bCs w:val="0"/>
          <w:noProof/>
          <w:kern w:val="28"/>
          <w:sz w:val="24"/>
        </w:rPr>
      </w:sdtEndPr>
      <w:sdtContent>
        <w:p w14:paraId="52D826BC" w14:textId="3493E9AD" w:rsidR="0028103D" w:rsidRDefault="0028103D" w:rsidP="00AE703A">
          <w:pPr>
            <w:pStyle w:val="Heading1"/>
          </w:pPr>
          <w:r>
            <w:t>Contents</w:t>
          </w:r>
          <w:bookmarkEnd w:id="0"/>
        </w:p>
        <w:p w14:paraId="7AB1D5C1" w14:textId="0A2AB3AC" w:rsidR="00AB7B31" w:rsidRDefault="000E2039">
          <w:pPr>
            <w:pStyle w:val="TOC1"/>
            <w:rPr>
              <w:rFonts w:asciiTheme="minorHAnsi" w:eastAsiaTheme="minorEastAsia" w:hAnsiTheme="minorHAnsi" w:cstheme="minorBidi"/>
              <w:color w:val="auto"/>
              <w:kern w:val="0"/>
              <w:szCs w:val="24"/>
            </w:rPr>
          </w:pPr>
          <w:r>
            <w:fldChar w:fldCharType="begin"/>
          </w:r>
          <w:r>
            <w:instrText xml:space="preserve"> TOC \o "1-4" \f \h \z \u </w:instrText>
          </w:r>
          <w:r>
            <w:fldChar w:fldCharType="separate"/>
          </w:r>
          <w:hyperlink w:anchor="_Toc41983688" w:history="1">
            <w:r w:rsidR="00AB7B31" w:rsidRPr="00DF64E7">
              <w:rPr>
                <w:rStyle w:val="Hyperlink"/>
              </w:rPr>
              <w:t>Contents</w:t>
            </w:r>
            <w:r w:rsidR="00AB7B31">
              <w:rPr>
                <w:webHidden/>
              </w:rPr>
              <w:tab/>
            </w:r>
            <w:r w:rsidR="00AB7B31">
              <w:rPr>
                <w:webHidden/>
              </w:rPr>
              <w:fldChar w:fldCharType="begin"/>
            </w:r>
            <w:r w:rsidR="00AB7B31">
              <w:rPr>
                <w:webHidden/>
              </w:rPr>
              <w:instrText xml:space="preserve"> PAGEREF _Toc41983688 \h </w:instrText>
            </w:r>
            <w:r w:rsidR="00AB7B31">
              <w:rPr>
                <w:webHidden/>
              </w:rPr>
            </w:r>
            <w:r w:rsidR="00AB7B31">
              <w:rPr>
                <w:webHidden/>
              </w:rPr>
              <w:fldChar w:fldCharType="separate"/>
            </w:r>
            <w:r w:rsidR="00AB7B31">
              <w:rPr>
                <w:webHidden/>
              </w:rPr>
              <w:t>1</w:t>
            </w:r>
            <w:r w:rsidR="00AB7B31">
              <w:rPr>
                <w:webHidden/>
              </w:rPr>
              <w:fldChar w:fldCharType="end"/>
            </w:r>
          </w:hyperlink>
        </w:p>
        <w:p w14:paraId="13623A49" w14:textId="07AD384C" w:rsidR="00AB7B31" w:rsidRDefault="00065EA0">
          <w:pPr>
            <w:pStyle w:val="TOC1"/>
            <w:rPr>
              <w:rFonts w:asciiTheme="minorHAnsi" w:eastAsiaTheme="minorEastAsia" w:hAnsiTheme="minorHAnsi" w:cstheme="minorBidi"/>
              <w:color w:val="auto"/>
              <w:kern w:val="0"/>
              <w:szCs w:val="24"/>
            </w:rPr>
          </w:pPr>
          <w:hyperlink w:anchor="_Toc41983689" w:history="1">
            <w:r w:rsidR="00AB7B31" w:rsidRPr="00DF64E7">
              <w:rPr>
                <w:rStyle w:val="Hyperlink"/>
              </w:rPr>
              <w:t>Overview</w:t>
            </w:r>
            <w:r w:rsidR="00AB7B31">
              <w:rPr>
                <w:webHidden/>
              </w:rPr>
              <w:tab/>
            </w:r>
            <w:r w:rsidR="00AB7B31">
              <w:rPr>
                <w:webHidden/>
              </w:rPr>
              <w:fldChar w:fldCharType="begin"/>
            </w:r>
            <w:r w:rsidR="00AB7B31">
              <w:rPr>
                <w:webHidden/>
              </w:rPr>
              <w:instrText xml:space="preserve"> PAGEREF _Toc41983689 \h </w:instrText>
            </w:r>
            <w:r w:rsidR="00AB7B31">
              <w:rPr>
                <w:webHidden/>
              </w:rPr>
            </w:r>
            <w:r w:rsidR="00AB7B31">
              <w:rPr>
                <w:webHidden/>
              </w:rPr>
              <w:fldChar w:fldCharType="separate"/>
            </w:r>
            <w:r w:rsidR="00AB7B31">
              <w:rPr>
                <w:webHidden/>
              </w:rPr>
              <w:t>2</w:t>
            </w:r>
            <w:r w:rsidR="00AB7B31">
              <w:rPr>
                <w:webHidden/>
              </w:rPr>
              <w:fldChar w:fldCharType="end"/>
            </w:r>
          </w:hyperlink>
        </w:p>
        <w:p w14:paraId="3A62CF06" w14:textId="5A284FCF" w:rsidR="00AB7B31" w:rsidRDefault="00065EA0">
          <w:pPr>
            <w:pStyle w:val="TOC2"/>
            <w:rPr>
              <w:rFonts w:asciiTheme="minorHAnsi" w:eastAsiaTheme="minorEastAsia" w:hAnsiTheme="minorHAnsi" w:cstheme="minorBidi"/>
              <w:noProof/>
              <w:color w:val="auto"/>
              <w:kern w:val="0"/>
              <w:szCs w:val="24"/>
            </w:rPr>
          </w:pPr>
          <w:hyperlink w:anchor="_Toc41983690" w:history="1">
            <w:r w:rsidR="00AB7B31" w:rsidRPr="00DF64E7">
              <w:rPr>
                <w:rStyle w:val="Hyperlink"/>
                <w:noProof/>
              </w:rPr>
              <w:t>Sumo Logic on AWS</w:t>
            </w:r>
            <w:r w:rsidR="00AB7B31">
              <w:rPr>
                <w:noProof/>
                <w:webHidden/>
              </w:rPr>
              <w:tab/>
            </w:r>
            <w:r w:rsidR="00AB7B31">
              <w:rPr>
                <w:noProof/>
                <w:webHidden/>
              </w:rPr>
              <w:fldChar w:fldCharType="begin"/>
            </w:r>
            <w:r w:rsidR="00AB7B31">
              <w:rPr>
                <w:noProof/>
                <w:webHidden/>
              </w:rPr>
              <w:instrText xml:space="preserve"> PAGEREF _Toc41983690 \h </w:instrText>
            </w:r>
            <w:r w:rsidR="00AB7B31">
              <w:rPr>
                <w:noProof/>
                <w:webHidden/>
              </w:rPr>
            </w:r>
            <w:r w:rsidR="00AB7B31">
              <w:rPr>
                <w:noProof/>
                <w:webHidden/>
              </w:rPr>
              <w:fldChar w:fldCharType="separate"/>
            </w:r>
            <w:r w:rsidR="00AB7B31">
              <w:rPr>
                <w:noProof/>
                <w:webHidden/>
              </w:rPr>
              <w:t>3</w:t>
            </w:r>
            <w:r w:rsidR="00AB7B31">
              <w:rPr>
                <w:noProof/>
                <w:webHidden/>
              </w:rPr>
              <w:fldChar w:fldCharType="end"/>
            </w:r>
          </w:hyperlink>
        </w:p>
        <w:p w14:paraId="7BACDE1C" w14:textId="4E139BD8" w:rsidR="00AB7B31" w:rsidRDefault="00065EA0">
          <w:pPr>
            <w:pStyle w:val="TOC2"/>
            <w:rPr>
              <w:rFonts w:asciiTheme="minorHAnsi" w:eastAsiaTheme="minorEastAsia" w:hAnsiTheme="minorHAnsi" w:cstheme="minorBidi"/>
              <w:noProof/>
              <w:color w:val="auto"/>
              <w:kern w:val="0"/>
              <w:szCs w:val="24"/>
            </w:rPr>
          </w:pPr>
          <w:hyperlink w:anchor="_Toc41983691" w:history="1">
            <w:r w:rsidR="00AB7B31" w:rsidRPr="00DF64E7">
              <w:rPr>
                <w:rStyle w:val="Hyperlink"/>
                <w:noProof/>
              </w:rPr>
              <w:t>Cost and licenses</w:t>
            </w:r>
            <w:r w:rsidR="00AB7B31">
              <w:rPr>
                <w:noProof/>
                <w:webHidden/>
              </w:rPr>
              <w:tab/>
            </w:r>
            <w:r w:rsidR="00AB7B31">
              <w:rPr>
                <w:noProof/>
                <w:webHidden/>
              </w:rPr>
              <w:fldChar w:fldCharType="begin"/>
            </w:r>
            <w:r w:rsidR="00AB7B31">
              <w:rPr>
                <w:noProof/>
                <w:webHidden/>
              </w:rPr>
              <w:instrText xml:space="preserve"> PAGEREF _Toc41983691 \h </w:instrText>
            </w:r>
            <w:r w:rsidR="00AB7B31">
              <w:rPr>
                <w:noProof/>
                <w:webHidden/>
              </w:rPr>
            </w:r>
            <w:r w:rsidR="00AB7B31">
              <w:rPr>
                <w:noProof/>
                <w:webHidden/>
              </w:rPr>
              <w:fldChar w:fldCharType="separate"/>
            </w:r>
            <w:r w:rsidR="00AB7B31">
              <w:rPr>
                <w:noProof/>
                <w:webHidden/>
              </w:rPr>
              <w:t>3</w:t>
            </w:r>
            <w:r w:rsidR="00AB7B31">
              <w:rPr>
                <w:noProof/>
                <w:webHidden/>
              </w:rPr>
              <w:fldChar w:fldCharType="end"/>
            </w:r>
          </w:hyperlink>
        </w:p>
        <w:p w14:paraId="31D1DC92" w14:textId="04072C5C" w:rsidR="00AB7B31" w:rsidRDefault="00065EA0">
          <w:pPr>
            <w:pStyle w:val="TOC1"/>
            <w:rPr>
              <w:rFonts w:asciiTheme="minorHAnsi" w:eastAsiaTheme="minorEastAsia" w:hAnsiTheme="minorHAnsi" w:cstheme="minorBidi"/>
              <w:color w:val="auto"/>
              <w:kern w:val="0"/>
              <w:szCs w:val="24"/>
            </w:rPr>
          </w:pPr>
          <w:hyperlink w:anchor="_Toc41983692" w:history="1">
            <w:r w:rsidR="00AB7B31" w:rsidRPr="00DF64E7">
              <w:rPr>
                <w:rStyle w:val="Hyperlink"/>
              </w:rPr>
              <w:t>Architecture</w:t>
            </w:r>
            <w:r w:rsidR="00AB7B31">
              <w:rPr>
                <w:webHidden/>
              </w:rPr>
              <w:tab/>
            </w:r>
            <w:r w:rsidR="00AB7B31">
              <w:rPr>
                <w:webHidden/>
              </w:rPr>
              <w:fldChar w:fldCharType="begin"/>
            </w:r>
            <w:r w:rsidR="00AB7B31">
              <w:rPr>
                <w:webHidden/>
              </w:rPr>
              <w:instrText xml:space="preserve"> PAGEREF _Toc41983692 \h </w:instrText>
            </w:r>
            <w:r w:rsidR="00AB7B31">
              <w:rPr>
                <w:webHidden/>
              </w:rPr>
            </w:r>
            <w:r w:rsidR="00AB7B31">
              <w:rPr>
                <w:webHidden/>
              </w:rPr>
              <w:fldChar w:fldCharType="separate"/>
            </w:r>
            <w:r w:rsidR="00AB7B31">
              <w:rPr>
                <w:webHidden/>
              </w:rPr>
              <w:t>4</w:t>
            </w:r>
            <w:r w:rsidR="00AB7B31">
              <w:rPr>
                <w:webHidden/>
              </w:rPr>
              <w:fldChar w:fldCharType="end"/>
            </w:r>
          </w:hyperlink>
        </w:p>
        <w:p w14:paraId="5B07A561" w14:textId="024DBCF0" w:rsidR="00AB7B31" w:rsidRDefault="00065EA0">
          <w:pPr>
            <w:pStyle w:val="TOC1"/>
            <w:rPr>
              <w:rFonts w:asciiTheme="minorHAnsi" w:eastAsiaTheme="minorEastAsia" w:hAnsiTheme="minorHAnsi" w:cstheme="minorBidi"/>
              <w:color w:val="auto"/>
              <w:kern w:val="0"/>
              <w:szCs w:val="24"/>
            </w:rPr>
          </w:pPr>
          <w:hyperlink w:anchor="_Toc41983693" w:history="1">
            <w:r w:rsidR="00AB7B31" w:rsidRPr="00DF64E7">
              <w:rPr>
                <w:rStyle w:val="Hyperlink"/>
              </w:rPr>
              <w:t>Planning the deployment</w:t>
            </w:r>
            <w:r w:rsidR="00AB7B31">
              <w:rPr>
                <w:webHidden/>
              </w:rPr>
              <w:tab/>
            </w:r>
            <w:r w:rsidR="00AB7B31">
              <w:rPr>
                <w:webHidden/>
              </w:rPr>
              <w:fldChar w:fldCharType="begin"/>
            </w:r>
            <w:r w:rsidR="00AB7B31">
              <w:rPr>
                <w:webHidden/>
              </w:rPr>
              <w:instrText xml:space="preserve"> PAGEREF _Toc41983693 \h </w:instrText>
            </w:r>
            <w:r w:rsidR="00AB7B31">
              <w:rPr>
                <w:webHidden/>
              </w:rPr>
            </w:r>
            <w:r w:rsidR="00AB7B31">
              <w:rPr>
                <w:webHidden/>
              </w:rPr>
              <w:fldChar w:fldCharType="separate"/>
            </w:r>
            <w:r w:rsidR="00AB7B31">
              <w:rPr>
                <w:webHidden/>
              </w:rPr>
              <w:t>5</w:t>
            </w:r>
            <w:r w:rsidR="00AB7B31">
              <w:rPr>
                <w:webHidden/>
              </w:rPr>
              <w:fldChar w:fldCharType="end"/>
            </w:r>
          </w:hyperlink>
        </w:p>
        <w:p w14:paraId="4F6059FF" w14:textId="127CF9E4" w:rsidR="00AB7B31" w:rsidRDefault="00065EA0">
          <w:pPr>
            <w:pStyle w:val="TOC2"/>
            <w:rPr>
              <w:rFonts w:asciiTheme="minorHAnsi" w:eastAsiaTheme="minorEastAsia" w:hAnsiTheme="minorHAnsi" w:cstheme="minorBidi"/>
              <w:noProof/>
              <w:color w:val="auto"/>
              <w:kern w:val="0"/>
              <w:szCs w:val="24"/>
            </w:rPr>
          </w:pPr>
          <w:hyperlink w:anchor="_Toc41983694" w:history="1">
            <w:r w:rsidR="00AB7B31" w:rsidRPr="00DF64E7">
              <w:rPr>
                <w:rStyle w:val="Hyperlink"/>
                <w:noProof/>
              </w:rPr>
              <w:t>Specialized knowledge</w:t>
            </w:r>
            <w:r w:rsidR="00AB7B31">
              <w:rPr>
                <w:noProof/>
                <w:webHidden/>
              </w:rPr>
              <w:tab/>
            </w:r>
            <w:r w:rsidR="00AB7B31">
              <w:rPr>
                <w:noProof/>
                <w:webHidden/>
              </w:rPr>
              <w:fldChar w:fldCharType="begin"/>
            </w:r>
            <w:r w:rsidR="00AB7B31">
              <w:rPr>
                <w:noProof/>
                <w:webHidden/>
              </w:rPr>
              <w:instrText xml:space="preserve"> PAGEREF _Toc41983694 \h </w:instrText>
            </w:r>
            <w:r w:rsidR="00AB7B31">
              <w:rPr>
                <w:noProof/>
                <w:webHidden/>
              </w:rPr>
            </w:r>
            <w:r w:rsidR="00AB7B31">
              <w:rPr>
                <w:noProof/>
                <w:webHidden/>
              </w:rPr>
              <w:fldChar w:fldCharType="separate"/>
            </w:r>
            <w:r w:rsidR="00AB7B31">
              <w:rPr>
                <w:noProof/>
                <w:webHidden/>
              </w:rPr>
              <w:t>5</w:t>
            </w:r>
            <w:r w:rsidR="00AB7B31">
              <w:rPr>
                <w:noProof/>
                <w:webHidden/>
              </w:rPr>
              <w:fldChar w:fldCharType="end"/>
            </w:r>
          </w:hyperlink>
        </w:p>
        <w:p w14:paraId="3E696AB9" w14:textId="1DBD6E24" w:rsidR="00AB7B31" w:rsidRDefault="00065EA0">
          <w:pPr>
            <w:pStyle w:val="TOC2"/>
            <w:rPr>
              <w:rFonts w:asciiTheme="minorHAnsi" w:eastAsiaTheme="minorEastAsia" w:hAnsiTheme="minorHAnsi" w:cstheme="minorBidi"/>
              <w:noProof/>
              <w:color w:val="auto"/>
              <w:kern w:val="0"/>
              <w:szCs w:val="24"/>
            </w:rPr>
          </w:pPr>
          <w:hyperlink w:anchor="_Toc41983695" w:history="1">
            <w:r w:rsidR="00AB7B31" w:rsidRPr="00DF64E7">
              <w:rPr>
                <w:rStyle w:val="Hyperlink"/>
                <w:noProof/>
              </w:rPr>
              <w:t>Scenarios supported by this Quick Start</w:t>
            </w:r>
            <w:r w:rsidR="00AB7B31">
              <w:rPr>
                <w:noProof/>
                <w:webHidden/>
              </w:rPr>
              <w:tab/>
            </w:r>
            <w:r w:rsidR="00AB7B31">
              <w:rPr>
                <w:noProof/>
                <w:webHidden/>
              </w:rPr>
              <w:fldChar w:fldCharType="begin"/>
            </w:r>
            <w:r w:rsidR="00AB7B31">
              <w:rPr>
                <w:noProof/>
                <w:webHidden/>
              </w:rPr>
              <w:instrText xml:space="preserve"> PAGEREF _Toc41983695 \h </w:instrText>
            </w:r>
            <w:r w:rsidR="00AB7B31">
              <w:rPr>
                <w:noProof/>
                <w:webHidden/>
              </w:rPr>
            </w:r>
            <w:r w:rsidR="00AB7B31">
              <w:rPr>
                <w:noProof/>
                <w:webHidden/>
              </w:rPr>
              <w:fldChar w:fldCharType="separate"/>
            </w:r>
            <w:r w:rsidR="00AB7B31">
              <w:rPr>
                <w:noProof/>
                <w:webHidden/>
              </w:rPr>
              <w:t>6</w:t>
            </w:r>
            <w:r w:rsidR="00AB7B31">
              <w:rPr>
                <w:noProof/>
                <w:webHidden/>
              </w:rPr>
              <w:fldChar w:fldCharType="end"/>
            </w:r>
          </w:hyperlink>
        </w:p>
        <w:p w14:paraId="6D3001F0" w14:textId="5E1DF5F7" w:rsidR="00AB7B31" w:rsidRDefault="00065EA0">
          <w:pPr>
            <w:pStyle w:val="TOC2"/>
            <w:rPr>
              <w:rFonts w:asciiTheme="minorHAnsi" w:eastAsiaTheme="minorEastAsia" w:hAnsiTheme="minorHAnsi" w:cstheme="minorBidi"/>
              <w:noProof/>
              <w:color w:val="auto"/>
              <w:kern w:val="0"/>
              <w:szCs w:val="24"/>
            </w:rPr>
          </w:pPr>
          <w:hyperlink w:anchor="_Toc41983696" w:history="1">
            <w:r w:rsidR="00AB7B31" w:rsidRPr="00DF64E7">
              <w:rPr>
                <w:rStyle w:val="Hyperlink"/>
                <w:noProof/>
              </w:rPr>
              <w:t>AWS account</w:t>
            </w:r>
            <w:r w:rsidR="00AB7B31">
              <w:rPr>
                <w:noProof/>
                <w:webHidden/>
              </w:rPr>
              <w:tab/>
            </w:r>
            <w:r w:rsidR="00AB7B31">
              <w:rPr>
                <w:noProof/>
                <w:webHidden/>
              </w:rPr>
              <w:fldChar w:fldCharType="begin"/>
            </w:r>
            <w:r w:rsidR="00AB7B31">
              <w:rPr>
                <w:noProof/>
                <w:webHidden/>
              </w:rPr>
              <w:instrText xml:space="preserve"> PAGEREF _Toc41983696 \h </w:instrText>
            </w:r>
            <w:r w:rsidR="00AB7B31">
              <w:rPr>
                <w:noProof/>
                <w:webHidden/>
              </w:rPr>
            </w:r>
            <w:r w:rsidR="00AB7B31">
              <w:rPr>
                <w:noProof/>
                <w:webHidden/>
              </w:rPr>
              <w:fldChar w:fldCharType="separate"/>
            </w:r>
            <w:r w:rsidR="00AB7B31">
              <w:rPr>
                <w:noProof/>
                <w:webHidden/>
              </w:rPr>
              <w:t>6</w:t>
            </w:r>
            <w:r w:rsidR="00AB7B31">
              <w:rPr>
                <w:noProof/>
                <w:webHidden/>
              </w:rPr>
              <w:fldChar w:fldCharType="end"/>
            </w:r>
          </w:hyperlink>
        </w:p>
        <w:p w14:paraId="65C74002" w14:textId="3F7BC6DF" w:rsidR="00AB7B31" w:rsidRDefault="00065EA0">
          <w:pPr>
            <w:pStyle w:val="TOC2"/>
            <w:rPr>
              <w:rFonts w:asciiTheme="minorHAnsi" w:eastAsiaTheme="minorEastAsia" w:hAnsiTheme="minorHAnsi" w:cstheme="minorBidi"/>
              <w:noProof/>
              <w:color w:val="auto"/>
              <w:kern w:val="0"/>
              <w:szCs w:val="24"/>
            </w:rPr>
          </w:pPr>
          <w:hyperlink w:anchor="_Toc41983697" w:history="1">
            <w:r w:rsidR="00AB7B31" w:rsidRPr="00DF64E7">
              <w:rPr>
                <w:rStyle w:val="Hyperlink"/>
                <w:noProof/>
              </w:rPr>
              <w:t>Technical requirements</w:t>
            </w:r>
            <w:r w:rsidR="00AB7B31">
              <w:rPr>
                <w:noProof/>
                <w:webHidden/>
              </w:rPr>
              <w:tab/>
            </w:r>
            <w:r w:rsidR="00AB7B31">
              <w:rPr>
                <w:noProof/>
                <w:webHidden/>
              </w:rPr>
              <w:fldChar w:fldCharType="begin"/>
            </w:r>
            <w:r w:rsidR="00AB7B31">
              <w:rPr>
                <w:noProof/>
                <w:webHidden/>
              </w:rPr>
              <w:instrText xml:space="preserve"> PAGEREF _Toc41983697 \h </w:instrText>
            </w:r>
            <w:r w:rsidR="00AB7B31">
              <w:rPr>
                <w:noProof/>
                <w:webHidden/>
              </w:rPr>
            </w:r>
            <w:r w:rsidR="00AB7B31">
              <w:rPr>
                <w:noProof/>
                <w:webHidden/>
              </w:rPr>
              <w:fldChar w:fldCharType="separate"/>
            </w:r>
            <w:r w:rsidR="00AB7B31">
              <w:rPr>
                <w:noProof/>
                <w:webHidden/>
              </w:rPr>
              <w:t>6</w:t>
            </w:r>
            <w:r w:rsidR="00AB7B31">
              <w:rPr>
                <w:noProof/>
                <w:webHidden/>
              </w:rPr>
              <w:fldChar w:fldCharType="end"/>
            </w:r>
          </w:hyperlink>
        </w:p>
        <w:p w14:paraId="27EF7541" w14:textId="6AB1CCBC" w:rsidR="00AB7B31" w:rsidRDefault="00065EA0">
          <w:pPr>
            <w:pStyle w:val="TOC1"/>
            <w:rPr>
              <w:rFonts w:asciiTheme="minorHAnsi" w:eastAsiaTheme="minorEastAsia" w:hAnsiTheme="minorHAnsi" w:cstheme="minorBidi"/>
              <w:color w:val="auto"/>
              <w:kern w:val="0"/>
              <w:szCs w:val="24"/>
            </w:rPr>
          </w:pPr>
          <w:hyperlink w:anchor="_Toc41983698" w:history="1">
            <w:r w:rsidR="00AB7B31" w:rsidRPr="00DF64E7">
              <w:rPr>
                <w:rStyle w:val="Hyperlink"/>
              </w:rPr>
              <w:t>Deployment steps</w:t>
            </w:r>
            <w:r w:rsidR="00AB7B31">
              <w:rPr>
                <w:webHidden/>
              </w:rPr>
              <w:tab/>
            </w:r>
            <w:r w:rsidR="00AB7B31">
              <w:rPr>
                <w:webHidden/>
              </w:rPr>
              <w:fldChar w:fldCharType="begin"/>
            </w:r>
            <w:r w:rsidR="00AB7B31">
              <w:rPr>
                <w:webHidden/>
              </w:rPr>
              <w:instrText xml:space="preserve"> PAGEREF _Toc41983698 \h </w:instrText>
            </w:r>
            <w:r w:rsidR="00AB7B31">
              <w:rPr>
                <w:webHidden/>
              </w:rPr>
            </w:r>
            <w:r w:rsidR="00AB7B31">
              <w:rPr>
                <w:webHidden/>
              </w:rPr>
              <w:fldChar w:fldCharType="separate"/>
            </w:r>
            <w:r w:rsidR="00AB7B31">
              <w:rPr>
                <w:webHidden/>
              </w:rPr>
              <w:t>8</w:t>
            </w:r>
            <w:r w:rsidR="00AB7B31">
              <w:rPr>
                <w:webHidden/>
              </w:rPr>
              <w:fldChar w:fldCharType="end"/>
            </w:r>
          </w:hyperlink>
        </w:p>
        <w:p w14:paraId="28720100" w14:textId="2F741BC4" w:rsidR="00AB7B31" w:rsidRDefault="00065EA0">
          <w:pPr>
            <w:pStyle w:val="TOC2"/>
            <w:rPr>
              <w:rFonts w:asciiTheme="minorHAnsi" w:eastAsiaTheme="minorEastAsia" w:hAnsiTheme="minorHAnsi" w:cstheme="minorBidi"/>
              <w:noProof/>
              <w:color w:val="auto"/>
              <w:kern w:val="0"/>
              <w:szCs w:val="24"/>
            </w:rPr>
          </w:pPr>
          <w:hyperlink w:anchor="_Toc41983699" w:history="1">
            <w:r w:rsidR="00AB7B31" w:rsidRPr="00DF64E7">
              <w:rPr>
                <w:rStyle w:val="Hyperlink"/>
                <w:noProof/>
              </w:rPr>
              <w:t>Step 1. Prepare your Sumo Logic account</w:t>
            </w:r>
            <w:r w:rsidR="00AB7B31">
              <w:rPr>
                <w:noProof/>
                <w:webHidden/>
              </w:rPr>
              <w:tab/>
            </w:r>
            <w:r w:rsidR="00AB7B31">
              <w:rPr>
                <w:noProof/>
                <w:webHidden/>
              </w:rPr>
              <w:fldChar w:fldCharType="begin"/>
            </w:r>
            <w:r w:rsidR="00AB7B31">
              <w:rPr>
                <w:noProof/>
                <w:webHidden/>
              </w:rPr>
              <w:instrText xml:space="preserve"> PAGEREF _Toc41983699 \h </w:instrText>
            </w:r>
            <w:r w:rsidR="00AB7B31">
              <w:rPr>
                <w:noProof/>
                <w:webHidden/>
              </w:rPr>
            </w:r>
            <w:r w:rsidR="00AB7B31">
              <w:rPr>
                <w:noProof/>
                <w:webHidden/>
              </w:rPr>
              <w:fldChar w:fldCharType="separate"/>
            </w:r>
            <w:r w:rsidR="00AB7B31">
              <w:rPr>
                <w:noProof/>
                <w:webHidden/>
              </w:rPr>
              <w:t>8</w:t>
            </w:r>
            <w:r w:rsidR="00AB7B31">
              <w:rPr>
                <w:noProof/>
                <w:webHidden/>
              </w:rPr>
              <w:fldChar w:fldCharType="end"/>
            </w:r>
          </w:hyperlink>
        </w:p>
        <w:p w14:paraId="389D344B" w14:textId="6BBAC595" w:rsidR="00AB7B31" w:rsidRDefault="00065EA0">
          <w:pPr>
            <w:pStyle w:val="TOC2"/>
            <w:rPr>
              <w:rFonts w:asciiTheme="minorHAnsi" w:eastAsiaTheme="minorEastAsia" w:hAnsiTheme="minorHAnsi" w:cstheme="minorBidi"/>
              <w:noProof/>
              <w:color w:val="auto"/>
              <w:kern w:val="0"/>
              <w:szCs w:val="24"/>
            </w:rPr>
          </w:pPr>
          <w:hyperlink w:anchor="_Toc41983700" w:history="1">
            <w:r w:rsidR="00AB7B31" w:rsidRPr="00DF64E7">
              <w:rPr>
                <w:rStyle w:val="Hyperlink"/>
                <w:noProof/>
              </w:rPr>
              <w:t>Step 2. Sign in to your AWS account</w:t>
            </w:r>
            <w:r w:rsidR="00AB7B31">
              <w:rPr>
                <w:noProof/>
                <w:webHidden/>
              </w:rPr>
              <w:tab/>
            </w:r>
            <w:r w:rsidR="00AB7B31">
              <w:rPr>
                <w:noProof/>
                <w:webHidden/>
              </w:rPr>
              <w:fldChar w:fldCharType="begin"/>
            </w:r>
            <w:r w:rsidR="00AB7B31">
              <w:rPr>
                <w:noProof/>
                <w:webHidden/>
              </w:rPr>
              <w:instrText xml:space="preserve"> PAGEREF _Toc41983700 \h </w:instrText>
            </w:r>
            <w:r w:rsidR="00AB7B31">
              <w:rPr>
                <w:noProof/>
                <w:webHidden/>
              </w:rPr>
            </w:r>
            <w:r w:rsidR="00AB7B31">
              <w:rPr>
                <w:noProof/>
                <w:webHidden/>
              </w:rPr>
              <w:fldChar w:fldCharType="separate"/>
            </w:r>
            <w:r w:rsidR="00AB7B31">
              <w:rPr>
                <w:noProof/>
                <w:webHidden/>
              </w:rPr>
              <w:t>8</w:t>
            </w:r>
            <w:r w:rsidR="00AB7B31">
              <w:rPr>
                <w:noProof/>
                <w:webHidden/>
              </w:rPr>
              <w:fldChar w:fldCharType="end"/>
            </w:r>
          </w:hyperlink>
        </w:p>
        <w:p w14:paraId="01EBEC2E" w14:textId="2035D6EA" w:rsidR="00AB7B31" w:rsidRDefault="00065EA0">
          <w:pPr>
            <w:pStyle w:val="TOC2"/>
            <w:rPr>
              <w:rFonts w:asciiTheme="minorHAnsi" w:eastAsiaTheme="minorEastAsia" w:hAnsiTheme="minorHAnsi" w:cstheme="minorBidi"/>
              <w:noProof/>
              <w:color w:val="auto"/>
              <w:kern w:val="0"/>
              <w:szCs w:val="24"/>
            </w:rPr>
          </w:pPr>
          <w:hyperlink w:anchor="_Toc41983701" w:history="1">
            <w:r w:rsidR="00AB7B31" w:rsidRPr="00DF64E7">
              <w:rPr>
                <w:rStyle w:val="Hyperlink"/>
                <w:noProof/>
              </w:rPr>
              <w:t>Step 3. Launch the Quick Start</w:t>
            </w:r>
            <w:r w:rsidR="00AB7B31">
              <w:rPr>
                <w:noProof/>
                <w:webHidden/>
              </w:rPr>
              <w:tab/>
            </w:r>
            <w:r w:rsidR="00AB7B31">
              <w:rPr>
                <w:noProof/>
                <w:webHidden/>
              </w:rPr>
              <w:fldChar w:fldCharType="begin"/>
            </w:r>
            <w:r w:rsidR="00AB7B31">
              <w:rPr>
                <w:noProof/>
                <w:webHidden/>
              </w:rPr>
              <w:instrText xml:space="preserve"> PAGEREF _Toc41983701 \h </w:instrText>
            </w:r>
            <w:r w:rsidR="00AB7B31">
              <w:rPr>
                <w:noProof/>
                <w:webHidden/>
              </w:rPr>
            </w:r>
            <w:r w:rsidR="00AB7B31">
              <w:rPr>
                <w:noProof/>
                <w:webHidden/>
              </w:rPr>
              <w:fldChar w:fldCharType="separate"/>
            </w:r>
            <w:r w:rsidR="00AB7B31">
              <w:rPr>
                <w:noProof/>
                <w:webHidden/>
              </w:rPr>
              <w:t>8</w:t>
            </w:r>
            <w:r w:rsidR="00AB7B31">
              <w:rPr>
                <w:noProof/>
                <w:webHidden/>
              </w:rPr>
              <w:fldChar w:fldCharType="end"/>
            </w:r>
          </w:hyperlink>
        </w:p>
        <w:p w14:paraId="52D04666" w14:textId="7C58406F" w:rsidR="00AB7B31" w:rsidRDefault="00065EA0">
          <w:pPr>
            <w:pStyle w:val="TOC3"/>
            <w:rPr>
              <w:rFonts w:asciiTheme="minorHAnsi" w:eastAsiaTheme="minorEastAsia" w:hAnsiTheme="minorHAnsi" w:cstheme="minorBidi"/>
              <w:noProof/>
              <w:color w:val="auto"/>
              <w:kern w:val="0"/>
              <w:szCs w:val="24"/>
            </w:rPr>
          </w:pPr>
          <w:hyperlink w:anchor="_Toc41983702" w:history="1">
            <w:r w:rsidR="00AB7B31" w:rsidRPr="00DF64E7">
              <w:rPr>
                <w:rStyle w:val="Hyperlink"/>
                <w:noProof/>
              </w:rPr>
              <w:t>Parameters for deploying the Sumo Logic Quick Start</w:t>
            </w:r>
            <w:r w:rsidR="00AB7B31">
              <w:rPr>
                <w:noProof/>
                <w:webHidden/>
              </w:rPr>
              <w:tab/>
            </w:r>
            <w:r w:rsidR="00AB7B31">
              <w:rPr>
                <w:noProof/>
                <w:webHidden/>
              </w:rPr>
              <w:fldChar w:fldCharType="begin"/>
            </w:r>
            <w:r w:rsidR="00AB7B31">
              <w:rPr>
                <w:noProof/>
                <w:webHidden/>
              </w:rPr>
              <w:instrText xml:space="preserve"> PAGEREF _Toc41983702 \h </w:instrText>
            </w:r>
            <w:r w:rsidR="00AB7B31">
              <w:rPr>
                <w:noProof/>
                <w:webHidden/>
              </w:rPr>
            </w:r>
            <w:r w:rsidR="00AB7B31">
              <w:rPr>
                <w:noProof/>
                <w:webHidden/>
              </w:rPr>
              <w:fldChar w:fldCharType="separate"/>
            </w:r>
            <w:r w:rsidR="00AB7B31">
              <w:rPr>
                <w:noProof/>
                <w:webHidden/>
              </w:rPr>
              <w:t>9</w:t>
            </w:r>
            <w:r w:rsidR="00AB7B31">
              <w:rPr>
                <w:noProof/>
                <w:webHidden/>
              </w:rPr>
              <w:fldChar w:fldCharType="end"/>
            </w:r>
          </w:hyperlink>
        </w:p>
        <w:p w14:paraId="1B299EE9" w14:textId="670527A3" w:rsidR="00AB7B31" w:rsidRDefault="00065EA0">
          <w:pPr>
            <w:pStyle w:val="TOC2"/>
            <w:rPr>
              <w:rFonts w:asciiTheme="minorHAnsi" w:eastAsiaTheme="minorEastAsia" w:hAnsiTheme="minorHAnsi" w:cstheme="minorBidi"/>
              <w:noProof/>
              <w:color w:val="auto"/>
              <w:kern w:val="0"/>
              <w:szCs w:val="24"/>
            </w:rPr>
          </w:pPr>
          <w:hyperlink w:anchor="_Toc41983703" w:history="1">
            <w:r w:rsidR="00AB7B31" w:rsidRPr="00DF64E7">
              <w:rPr>
                <w:rStyle w:val="Hyperlink"/>
                <w:noProof/>
              </w:rPr>
              <w:t>Step 4. Test the deployment</w:t>
            </w:r>
            <w:r w:rsidR="00AB7B31">
              <w:rPr>
                <w:noProof/>
                <w:webHidden/>
              </w:rPr>
              <w:tab/>
            </w:r>
            <w:r w:rsidR="00AB7B31">
              <w:rPr>
                <w:noProof/>
                <w:webHidden/>
              </w:rPr>
              <w:fldChar w:fldCharType="begin"/>
            </w:r>
            <w:r w:rsidR="00AB7B31">
              <w:rPr>
                <w:noProof/>
                <w:webHidden/>
              </w:rPr>
              <w:instrText xml:space="preserve"> PAGEREF _Toc41983703 \h </w:instrText>
            </w:r>
            <w:r w:rsidR="00AB7B31">
              <w:rPr>
                <w:noProof/>
                <w:webHidden/>
              </w:rPr>
            </w:r>
            <w:r w:rsidR="00AB7B31">
              <w:rPr>
                <w:noProof/>
                <w:webHidden/>
              </w:rPr>
              <w:fldChar w:fldCharType="separate"/>
            </w:r>
            <w:r w:rsidR="00AB7B31">
              <w:rPr>
                <w:noProof/>
                <w:webHidden/>
              </w:rPr>
              <w:t>16</w:t>
            </w:r>
            <w:r w:rsidR="00AB7B31">
              <w:rPr>
                <w:noProof/>
                <w:webHidden/>
              </w:rPr>
              <w:fldChar w:fldCharType="end"/>
            </w:r>
          </w:hyperlink>
        </w:p>
        <w:p w14:paraId="26C211AF" w14:textId="4D5A6C97" w:rsidR="00AB7B31" w:rsidRDefault="00065EA0">
          <w:pPr>
            <w:pStyle w:val="TOC3"/>
            <w:rPr>
              <w:rFonts w:asciiTheme="minorHAnsi" w:eastAsiaTheme="minorEastAsia" w:hAnsiTheme="minorHAnsi" w:cstheme="minorBidi"/>
              <w:noProof/>
              <w:color w:val="auto"/>
              <w:kern w:val="0"/>
              <w:szCs w:val="24"/>
            </w:rPr>
          </w:pPr>
          <w:hyperlink w:anchor="_Toc41983704" w:history="1">
            <w:r w:rsidR="00AB7B31" w:rsidRPr="00DF64E7">
              <w:rPr>
                <w:rStyle w:val="Hyperlink"/>
                <w:noProof/>
              </w:rPr>
              <w:t>AWS account</w:t>
            </w:r>
            <w:r w:rsidR="00AB7B31">
              <w:rPr>
                <w:noProof/>
                <w:webHidden/>
              </w:rPr>
              <w:tab/>
            </w:r>
            <w:r w:rsidR="00AB7B31">
              <w:rPr>
                <w:noProof/>
                <w:webHidden/>
              </w:rPr>
              <w:fldChar w:fldCharType="begin"/>
            </w:r>
            <w:r w:rsidR="00AB7B31">
              <w:rPr>
                <w:noProof/>
                <w:webHidden/>
              </w:rPr>
              <w:instrText xml:space="preserve"> PAGEREF _Toc41983704 \h </w:instrText>
            </w:r>
            <w:r w:rsidR="00AB7B31">
              <w:rPr>
                <w:noProof/>
                <w:webHidden/>
              </w:rPr>
            </w:r>
            <w:r w:rsidR="00AB7B31">
              <w:rPr>
                <w:noProof/>
                <w:webHidden/>
              </w:rPr>
              <w:fldChar w:fldCharType="separate"/>
            </w:r>
            <w:r w:rsidR="00AB7B31">
              <w:rPr>
                <w:noProof/>
                <w:webHidden/>
              </w:rPr>
              <w:t>16</w:t>
            </w:r>
            <w:r w:rsidR="00AB7B31">
              <w:rPr>
                <w:noProof/>
                <w:webHidden/>
              </w:rPr>
              <w:fldChar w:fldCharType="end"/>
            </w:r>
          </w:hyperlink>
        </w:p>
        <w:p w14:paraId="7E2D3386" w14:textId="308ACF38" w:rsidR="00AB7B31" w:rsidRDefault="00065EA0">
          <w:pPr>
            <w:pStyle w:val="TOC3"/>
            <w:rPr>
              <w:rFonts w:asciiTheme="minorHAnsi" w:eastAsiaTheme="minorEastAsia" w:hAnsiTheme="minorHAnsi" w:cstheme="minorBidi"/>
              <w:noProof/>
              <w:color w:val="auto"/>
              <w:kern w:val="0"/>
              <w:szCs w:val="24"/>
            </w:rPr>
          </w:pPr>
          <w:hyperlink w:anchor="_Toc41983705" w:history="1">
            <w:r w:rsidR="00AB7B31" w:rsidRPr="00DF64E7">
              <w:rPr>
                <w:rStyle w:val="Hyperlink"/>
                <w:noProof/>
              </w:rPr>
              <w:t>Sumo Logic account</w:t>
            </w:r>
            <w:r w:rsidR="00AB7B31">
              <w:rPr>
                <w:noProof/>
                <w:webHidden/>
              </w:rPr>
              <w:tab/>
            </w:r>
            <w:r w:rsidR="00AB7B31">
              <w:rPr>
                <w:noProof/>
                <w:webHidden/>
              </w:rPr>
              <w:fldChar w:fldCharType="begin"/>
            </w:r>
            <w:r w:rsidR="00AB7B31">
              <w:rPr>
                <w:noProof/>
                <w:webHidden/>
              </w:rPr>
              <w:instrText xml:space="preserve"> PAGEREF _Toc41983705 \h </w:instrText>
            </w:r>
            <w:r w:rsidR="00AB7B31">
              <w:rPr>
                <w:noProof/>
                <w:webHidden/>
              </w:rPr>
            </w:r>
            <w:r w:rsidR="00AB7B31">
              <w:rPr>
                <w:noProof/>
                <w:webHidden/>
              </w:rPr>
              <w:fldChar w:fldCharType="separate"/>
            </w:r>
            <w:r w:rsidR="00AB7B31">
              <w:rPr>
                <w:noProof/>
                <w:webHidden/>
              </w:rPr>
              <w:t>16</w:t>
            </w:r>
            <w:r w:rsidR="00AB7B31">
              <w:rPr>
                <w:noProof/>
                <w:webHidden/>
              </w:rPr>
              <w:fldChar w:fldCharType="end"/>
            </w:r>
          </w:hyperlink>
        </w:p>
        <w:p w14:paraId="271E8A6D" w14:textId="101FD187" w:rsidR="00AB7B31" w:rsidRDefault="00065EA0">
          <w:pPr>
            <w:pStyle w:val="TOC2"/>
            <w:rPr>
              <w:rFonts w:asciiTheme="minorHAnsi" w:eastAsiaTheme="minorEastAsia" w:hAnsiTheme="minorHAnsi" w:cstheme="minorBidi"/>
              <w:noProof/>
              <w:color w:val="auto"/>
              <w:kern w:val="0"/>
              <w:szCs w:val="24"/>
            </w:rPr>
          </w:pPr>
          <w:hyperlink w:anchor="_Toc41983706" w:history="1">
            <w:r w:rsidR="00AB7B31" w:rsidRPr="00DF64E7">
              <w:rPr>
                <w:rStyle w:val="Hyperlink"/>
                <w:noProof/>
              </w:rPr>
              <w:t>Step 5. Post-deployment steps</w:t>
            </w:r>
            <w:r w:rsidR="00AB7B31">
              <w:rPr>
                <w:noProof/>
                <w:webHidden/>
              </w:rPr>
              <w:tab/>
            </w:r>
            <w:r w:rsidR="00AB7B31">
              <w:rPr>
                <w:noProof/>
                <w:webHidden/>
              </w:rPr>
              <w:fldChar w:fldCharType="begin"/>
            </w:r>
            <w:r w:rsidR="00AB7B31">
              <w:rPr>
                <w:noProof/>
                <w:webHidden/>
              </w:rPr>
              <w:instrText xml:space="preserve"> PAGEREF _Toc41983706 \h </w:instrText>
            </w:r>
            <w:r w:rsidR="00AB7B31">
              <w:rPr>
                <w:noProof/>
                <w:webHidden/>
              </w:rPr>
            </w:r>
            <w:r w:rsidR="00AB7B31">
              <w:rPr>
                <w:noProof/>
                <w:webHidden/>
              </w:rPr>
              <w:fldChar w:fldCharType="separate"/>
            </w:r>
            <w:r w:rsidR="00AB7B31">
              <w:rPr>
                <w:noProof/>
                <w:webHidden/>
              </w:rPr>
              <w:t>17</w:t>
            </w:r>
            <w:r w:rsidR="00AB7B31">
              <w:rPr>
                <w:noProof/>
                <w:webHidden/>
              </w:rPr>
              <w:fldChar w:fldCharType="end"/>
            </w:r>
          </w:hyperlink>
        </w:p>
        <w:p w14:paraId="59B13D0E" w14:textId="00347340" w:rsidR="00AB7B31" w:rsidRDefault="00065EA0">
          <w:pPr>
            <w:pStyle w:val="TOC3"/>
            <w:rPr>
              <w:rFonts w:asciiTheme="minorHAnsi" w:eastAsiaTheme="minorEastAsia" w:hAnsiTheme="minorHAnsi" w:cstheme="minorBidi"/>
              <w:noProof/>
              <w:color w:val="auto"/>
              <w:kern w:val="0"/>
              <w:szCs w:val="24"/>
            </w:rPr>
          </w:pPr>
          <w:hyperlink w:anchor="_Toc41983707" w:history="1">
            <w:r w:rsidR="00AB7B31" w:rsidRPr="00DF64E7">
              <w:rPr>
                <w:rStyle w:val="Hyperlink"/>
                <w:noProof/>
              </w:rPr>
              <w:t>Using existing S3 bucket</w:t>
            </w:r>
            <w:r w:rsidR="00AB7B31">
              <w:rPr>
                <w:noProof/>
                <w:webHidden/>
              </w:rPr>
              <w:tab/>
            </w:r>
            <w:r w:rsidR="00AB7B31">
              <w:rPr>
                <w:noProof/>
                <w:webHidden/>
              </w:rPr>
              <w:fldChar w:fldCharType="begin"/>
            </w:r>
            <w:r w:rsidR="00AB7B31">
              <w:rPr>
                <w:noProof/>
                <w:webHidden/>
              </w:rPr>
              <w:instrText xml:space="preserve"> PAGEREF _Toc41983707 \h </w:instrText>
            </w:r>
            <w:r w:rsidR="00AB7B31">
              <w:rPr>
                <w:noProof/>
                <w:webHidden/>
              </w:rPr>
            </w:r>
            <w:r w:rsidR="00AB7B31">
              <w:rPr>
                <w:noProof/>
                <w:webHidden/>
              </w:rPr>
              <w:fldChar w:fldCharType="separate"/>
            </w:r>
            <w:r w:rsidR="00AB7B31">
              <w:rPr>
                <w:noProof/>
                <w:webHidden/>
              </w:rPr>
              <w:t>17</w:t>
            </w:r>
            <w:r w:rsidR="00AB7B31">
              <w:rPr>
                <w:noProof/>
                <w:webHidden/>
              </w:rPr>
              <w:fldChar w:fldCharType="end"/>
            </w:r>
          </w:hyperlink>
        </w:p>
        <w:p w14:paraId="7F802A88" w14:textId="15E2C00C" w:rsidR="00AB7B31" w:rsidRDefault="00065EA0">
          <w:pPr>
            <w:pStyle w:val="TOC2"/>
            <w:rPr>
              <w:rFonts w:asciiTheme="minorHAnsi" w:eastAsiaTheme="minorEastAsia" w:hAnsiTheme="minorHAnsi" w:cstheme="minorBidi"/>
              <w:noProof/>
              <w:color w:val="auto"/>
              <w:kern w:val="0"/>
              <w:szCs w:val="24"/>
            </w:rPr>
          </w:pPr>
          <w:hyperlink w:anchor="_Toc41983708" w:history="1">
            <w:r w:rsidR="00AB7B31" w:rsidRPr="00DF64E7">
              <w:rPr>
                <w:rStyle w:val="Hyperlink"/>
                <w:noProof/>
              </w:rPr>
              <w:t>Step 6. View the Sumo Logic dashboards</w:t>
            </w:r>
            <w:r w:rsidR="00AB7B31">
              <w:rPr>
                <w:noProof/>
                <w:webHidden/>
              </w:rPr>
              <w:tab/>
            </w:r>
            <w:r w:rsidR="00AB7B31">
              <w:rPr>
                <w:noProof/>
                <w:webHidden/>
              </w:rPr>
              <w:fldChar w:fldCharType="begin"/>
            </w:r>
            <w:r w:rsidR="00AB7B31">
              <w:rPr>
                <w:noProof/>
                <w:webHidden/>
              </w:rPr>
              <w:instrText xml:space="preserve"> PAGEREF _Toc41983708 \h </w:instrText>
            </w:r>
            <w:r w:rsidR="00AB7B31">
              <w:rPr>
                <w:noProof/>
                <w:webHidden/>
              </w:rPr>
            </w:r>
            <w:r w:rsidR="00AB7B31">
              <w:rPr>
                <w:noProof/>
                <w:webHidden/>
              </w:rPr>
              <w:fldChar w:fldCharType="separate"/>
            </w:r>
            <w:r w:rsidR="00AB7B31">
              <w:rPr>
                <w:noProof/>
                <w:webHidden/>
              </w:rPr>
              <w:t>17</w:t>
            </w:r>
            <w:r w:rsidR="00AB7B31">
              <w:rPr>
                <w:noProof/>
                <w:webHidden/>
              </w:rPr>
              <w:fldChar w:fldCharType="end"/>
            </w:r>
          </w:hyperlink>
        </w:p>
        <w:p w14:paraId="72ECAB8C" w14:textId="3455DC2F" w:rsidR="00AB7B31" w:rsidRDefault="00065EA0">
          <w:pPr>
            <w:pStyle w:val="TOC1"/>
            <w:rPr>
              <w:rFonts w:asciiTheme="minorHAnsi" w:eastAsiaTheme="minorEastAsia" w:hAnsiTheme="minorHAnsi" w:cstheme="minorBidi"/>
              <w:color w:val="auto"/>
              <w:kern w:val="0"/>
              <w:szCs w:val="24"/>
            </w:rPr>
          </w:pPr>
          <w:hyperlink w:anchor="_Toc41983709" w:history="1">
            <w:r w:rsidR="00AB7B31" w:rsidRPr="00DF64E7">
              <w:rPr>
                <w:rStyle w:val="Hyperlink"/>
              </w:rPr>
              <w:t>Best practices for using Sumo Logic Security Integrations</w:t>
            </w:r>
            <w:r w:rsidR="00AB7B31">
              <w:rPr>
                <w:webHidden/>
              </w:rPr>
              <w:tab/>
            </w:r>
            <w:r w:rsidR="00AB7B31">
              <w:rPr>
                <w:webHidden/>
              </w:rPr>
              <w:fldChar w:fldCharType="begin"/>
            </w:r>
            <w:r w:rsidR="00AB7B31">
              <w:rPr>
                <w:webHidden/>
              </w:rPr>
              <w:instrText xml:space="preserve"> PAGEREF _Toc41983709 \h </w:instrText>
            </w:r>
            <w:r w:rsidR="00AB7B31">
              <w:rPr>
                <w:webHidden/>
              </w:rPr>
            </w:r>
            <w:r w:rsidR="00AB7B31">
              <w:rPr>
                <w:webHidden/>
              </w:rPr>
              <w:fldChar w:fldCharType="separate"/>
            </w:r>
            <w:r w:rsidR="00AB7B31">
              <w:rPr>
                <w:webHidden/>
              </w:rPr>
              <w:t>19</w:t>
            </w:r>
            <w:r w:rsidR="00AB7B31">
              <w:rPr>
                <w:webHidden/>
              </w:rPr>
              <w:fldChar w:fldCharType="end"/>
            </w:r>
          </w:hyperlink>
        </w:p>
        <w:p w14:paraId="7C7E1BB5" w14:textId="73DE17ED" w:rsidR="00AB7B31" w:rsidRDefault="00065EA0">
          <w:pPr>
            <w:pStyle w:val="TOC1"/>
            <w:rPr>
              <w:rFonts w:asciiTheme="minorHAnsi" w:eastAsiaTheme="minorEastAsia" w:hAnsiTheme="minorHAnsi" w:cstheme="minorBidi"/>
              <w:color w:val="auto"/>
              <w:kern w:val="0"/>
              <w:szCs w:val="24"/>
            </w:rPr>
          </w:pPr>
          <w:hyperlink w:anchor="_Toc41983710" w:history="1">
            <w:r w:rsidR="00AB7B31" w:rsidRPr="00DF64E7">
              <w:rPr>
                <w:rStyle w:val="Hyperlink"/>
              </w:rPr>
              <w:t>FAQ</w:t>
            </w:r>
            <w:r w:rsidR="00AB7B31">
              <w:rPr>
                <w:webHidden/>
              </w:rPr>
              <w:tab/>
            </w:r>
            <w:r w:rsidR="00AB7B31">
              <w:rPr>
                <w:webHidden/>
              </w:rPr>
              <w:fldChar w:fldCharType="begin"/>
            </w:r>
            <w:r w:rsidR="00AB7B31">
              <w:rPr>
                <w:webHidden/>
              </w:rPr>
              <w:instrText xml:space="preserve"> PAGEREF _Toc41983710 \h </w:instrText>
            </w:r>
            <w:r w:rsidR="00AB7B31">
              <w:rPr>
                <w:webHidden/>
              </w:rPr>
            </w:r>
            <w:r w:rsidR="00AB7B31">
              <w:rPr>
                <w:webHidden/>
              </w:rPr>
              <w:fldChar w:fldCharType="separate"/>
            </w:r>
            <w:r w:rsidR="00AB7B31">
              <w:rPr>
                <w:webHidden/>
              </w:rPr>
              <w:t>20</w:t>
            </w:r>
            <w:r w:rsidR="00AB7B31">
              <w:rPr>
                <w:webHidden/>
              </w:rPr>
              <w:fldChar w:fldCharType="end"/>
            </w:r>
          </w:hyperlink>
        </w:p>
        <w:p w14:paraId="0CF9E6B8" w14:textId="7878581F" w:rsidR="00AB7B31" w:rsidRDefault="00065EA0">
          <w:pPr>
            <w:pStyle w:val="TOC1"/>
            <w:rPr>
              <w:rFonts w:asciiTheme="minorHAnsi" w:eastAsiaTheme="minorEastAsia" w:hAnsiTheme="minorHAnsi" w:cstheme="minorBidi"/>
              <w:color w:val="auto"/>
              <w:kern w:val="0"/>
              <w:szCs w:val="24"/>
            </w:rPr>
          </w:pPr>
          <w:hyperlink w:anchor="_Toc41983711" w:history="1">
            <w:r w:rsidR="00AB7B31" w:rsidRPr="00DF64E7">
              <w:rPr>
                <w:rStyle w:val="Hyperlink"/>
              </w:rPr>
              <w:t>Send us feedback</w:t>
            </w:r>
            <w:r w:rsidR="00AB7B31">
              <w:rPr>
                <w:webHidden/>
              </w:rPr>
              <w:tab/>
            </w:r>
            <w:r w:rsidR="00AB7B31">
              <w:rPr>
                <w:webHidden/>
              </w:rPr>
              <w:fldChar w:fldCharType="begin"/>
            </w:r>
            <w:r w:rsidR="00AB7B31">
              <w:rPr>
                <w:webHidden/>
              </w:rPr>
              <w:instrText xml:space="preserve"> PAGEREF _Toc41983711 \h </w:instrText>
            </w:r>
            <w:r w:rsidR="00AB7B31">
              <w:rPr>
                <w:webHidden/>
              </w:rPr>
            </w:r>
            <w:r w:rsidR="00AB7B31">
              <w:rPr>
                <w:webHidden/>
              </w:rPr>
              <w:fldChar w:fldCharType="separate"/>
            </w:r>
            <w:r w:rsidR="00AB7B31">
              <w:rPr>
                <w:webHidden/>
              </w:rPr>
              <w:t>20</w:t>
            </w:r>
            <w:r w:rsidR="00AB7B31">
              <w:rPr>
                <w:webHidden/>
              </w:rPr>
              <w:fldChar w:fldCharType="end"/>
            </w:r>
          </w:hyperlink>
        </w:p>
        <w:p w14:paraId="6A14CCF9" w14:textId="0BF41AC4" w:rsidR="00AB7B31" w:rsidRDefault="00065EA0">
          <w:pPr>
            <w:pStyle w:val="TOC1"/>
            <w:rPr>
              <w:rFonts w:asciiTheme="minorHAnsi" w:eastAsiaTheme="minorEastAsia" w:hAnsiTheme="minorHAnsi" w:cstheme="minorBidi"/>
              <w:color w:val="auto"/>
              <w:kern w:val="0"/>
              <w:szCs w:val="24"/>
            </w:rPr>
          </w:pPr>
          <w:hyperlink w:anchor="_Toc41983712" w:history="1">
            <w:r w:rsidR="00AB7B31" w:rsidRPr="00DF64E7">
              <w:rPr>
                <w:rStyle w:val="Hyperlink"/>
              </w:rPr>
              <w:t>Additional resources</w:t>
            </w:r>
            <w:r w:rsidR="00AB7B31">
              <w:rPr>
                <w:webHidden/>
              </w:rPr>
              <w:tab/>
            </w:r>
            <w:r w:rsidR="00AB7B31">
              <w:rPr>
                <w:webHidden/>
              </w:rPr>
              <w:fldChar w:fldCharType="begin"/>
            </w:r>
            <w:r w:rsidR="00AB7B31">
              <w:rPr>
                <w:webHidden/>
              </w:rPr>
              <w:instrText xml:space="preserve"> PAGEREF _Toc41983712 \h </w:instrText>
            </w:r>
            <w:r w:rsidR="00AB7B31">
              <w:rPr>
                <w:webHidden/>
              </w:rPr>
            </w:r>
            <w:r w:rsidR="00AB7B31">
              <w:rPr>
                <w:webHidden/>
              </w:rPr>
              <w:fldChar w:fldCharType="separate"/>
            </w:r>
            <w:r w:rsidR="00AB7B31">
              <w:rPr>
                <w:webHidden/>
              </w:rPr>
              <w:t>20</w:t>
            </w:r>
            <w:r w:rsidR="00AB7B31">
              <w:rPr>
                <w:webHidden/>
              </w:rPr>
              <w:fldChar w:fldCharType="end"/>
            </w:r>
          </w:hyperlink>
        </w:p>
        <w:p w14:paraId="3B086C23" w14:textId="40D315BB" w:rsidR="00AB7B31" w:rsidRDefault="00065EA0">
          <w:pPr>
            <w:pStyle w:val="TOC1"/>
            <w:rPr>
              <w:rFonts w:asciiTheme="minorHAnsi" w:eastAsiaTheme="minorEastAsia" w:hAnsiTheme="minorHAnsi" w:cstheme="minorBidi"/>
              <w:color w:val="auto"/>
              <w:kern w:val="0"/>
              <w:szCs w:val="24"/>
            </w:rPr>
          </w:pPr>
          <w:hyperlink w:anchor="_Toc41983713" w:history="1">
            <w:r w:rsidR="00AB7B31" w:rsidRPr="00DF64E7">
              <w:rPr>
                <w:rStyle w:val="Hyperlink"/>
              </w:rPr>
              <w:t>Document revisions</w:t>
            </w:r>
            <w:r w:rsidR="00AB7B31">
              <w:rPr>
                <w:webHidden/>
              </w:rPr>
              <w:tab/>
            </w:r>
            <w:r w:rsidR="00AB7B31">
              <w:rPr>
                <w:webHidden/>
              </w:rPr>
              <w:fldChar w:fldCharType="begin"/>
            </w:r>
            <w:r w:rsidR="00AB7B31">
              <w:rPr>
                <w:webHidden/>
              </w:rPr>
              <w:instrText xml:space="preserve"> PAGEREF _Toc41983713 \h </w:instrText>
            </w:r>
            <w:r w:rsidR="00AB7B31">
              <w:rPr>
                <w:webHidden/>
              </w:rPr>
            </w:r>
            <w:r w:rsidR="00AB7B31">
              <w:rPr>
                <w:webHidden/>
              </w:rPr>
              <w:fldChar w:fldCharType="separate"/>
            </w:r>
            <w:r w:rsidR="00AB7B31">
              <w:rPr>
                <w:webHidden/>
              </w:rPr>
              <w:t>21</w:t>
            </w:r>
            <w:r w:rsidR="00AB7B31">
              <w:rPr>
                <w:webHidden/>
              </w:rPr>
              <w:fldChar w:fldCharType="end"/>
            </w:r>
          </w:hyperlink>
        </w:p>
        <w:p w14:paraId="4952EBE3" w14:textId="4D2941F9" w:rsidR="0028103D" w:rsidRPr="000E2039" w:rsidRDefault="000E2039" w:rsidP="00663614">
          <w:pPr>
            <w:pStyle w:val="TOC2"/>
            <w:rPr>
              <w:rFonts w:asciiTheme="minorHAnsi" w:eastAsiaTheme="minorEastAsia" w:hAnsiTheme="minorHAnsi" w:cstheme="minorBidi"/>
              <w:noProof/>
              <w:sz w:val="22"/>
            </w:rPr>
          </w:pPr>
          <w:r>
            <w:fldChar w:fldCharType="end"/>
          </w:r>
        </w:p>
      </w:sdtContent>
    </w:sdt>
    <w:p w14:paraId="7A907C62" w14:textId="05A0F9E7" w:rsidR="004D3558" w:rsidRDefault="00BC4504" w:rsidP="0007302A">
      <w:pPr>
        <w:spacing w:before="400"/>
      </w:pPr>
      <w:r>
        <w:t xml:space="preserve">This Quick Start </w:t>
      </w:r>
      <w:r w:rsidR="00C51A23">
        <w:t>was created</w:t>
      </w:r>
      <w:r>
        <w:t xml:space="preserve"> by </w:t>
      </w:r>
      <w:r w:rsidR="00AF29D4">
        <w:t>Sumo Logic</w:t>
      </w:r>
      <w:r w:rsidR="0007302A">
        <w:t xml:space="preserve"> in collaboration with Amazon Web Services (AWS).</w:t>
      </w:r>
    </w:p>
    <w:p w14:paraId="1400A481" w14:textId="0B5FC44F" w:rsidR="004D3558" w:rsidRDefault="00065EA0" w:rsidP="00B54658">
      <w:hyperlink r:id="rId9" w:history="1">
        <w:r w:rsidR="002C7C82" w:rsidRPr="007B0C65">
          <w:rPr>
            <w:rStyle w:val="Hyperlink"/>
            <w:rFonts w:cs="Helvetica"/>
          </w:rPr>
          <w:t>Quick Starts</w:t>
        </w:r>
      </w:hyperlink>
      <w:r w:rsidR="002C7C82" w:rsidRPr="00E06149">
        <w:t xml:space="preserve"> are automated reference deployments </w:t>
      </w:r>
      <w:r w:rsidR="002C7C82">
        <w:t xml:space="preserve">that use AWS CloudFormation templates </w:t>
      </w:r>
      <w:r w:rsidR="002C7C82" w:rsidRPr="00E06149">
        <w:t xml:space="preserve">to deploy </w:t>
      </w:r>
      <w:r w:rsidR="000930F3">
        <w:t>key technologies on</w:t>
      </w:r>
      <w:r w:rsidR="002C7C82" w:rsidRPr="00E06149">
        <w:t xml:space="preserve"> AWS</w:t>
      </w:r>
      <w:r w:rsidR="000930F3">
        <w:t>, following AWS best practices</w:t>
      </w:r>
      <w:r w:rsidR="002C7C82" w:rsidRPr="00E06149">
        <w:t>.</w:t>
      </w:r>
      <w:bookmarkStart w:id="1" w:name="_Toc535566608"/>
    </w:p>
    <w:p w14:paraId="74195D0C" w14:textId="1203C201" w:rsidR="00C3207C" w:rsidRPr="00BB47AA" w:rsidRDefault="00C3207C" w:rsidP="00AE703A">
      <w:pPr>
        <w:pStyle w:val="Heading1"/>
      </w:pPr>
      <w:bookmarkStart w:id="2" w:name="_Toc41983689"/>
      <w:r w:rsidRPr="00B54658">
        <w:t>Overview</w:t>
      </w:r>
      <w:bookmarkEnd w:id="1"/>
      <w:bookmarkEnd w:id="2"/>
    </w:p>
    <w:p w14:paraId="1D32CF48" w14:textId="345E3BB2" w:rsidR="00DE3731" w:rsidRDefault="00DE3731" w:rsidP="00EC04F3">
      <w:bookmarkStart w:id="3" w:name="_Toc466884484"/>
      <w:r w:rsidRPr="000F4E3A">
        <w:t xml:space="preserve">Sumo Logic is </w:t>
      </w:r>
      <w:r w:rsidR="00125C9E">
        <w:t>focused on</w:t>
      </w:r>
      <w:r w:rsidRPr="000F4E3A">
        <w:t xml:space="preserve"> continuous intelligence, a new category of software </w:t>
      </w:r>
      <w:r w:rsidR="00AF235C">
        <w:t>that addresses</w:t>
      </w:r>
      <w:r w:rsidRPr="000F4E3A">
        <w:t xml:space="preserve"> data challenges presented by digital transformation</w:t>
      </w:r>
      <w:r w:rsidR="00AF235C">
        <w:t>s</w:t>
      </w:r>
      <w:r w:rsidRPr="000F4E3A">
        <w:t>, modern applications, and cloud computing. The Sumo Logic Continuous Intelligence Platform automates the collection, ingestion, and analysis of application</w:t>
      </w:r>
      <w:r w:rsidR="00AF235C">
        <w:t>s</w:t>
      </w:r>
      <w:r w:rsidRPr="000F4E3A">
        <w:t xml:space="preserve">, infrastructure, security, and </w:t>
      </w:r>
      <w:r w:rsidR="00995B32">
        <w:t>Internet of Things (</w:t>
      </w:r>
      <w:r w:rsidRPr="000F4E3A">
        <w:t>IoT</w:t>
      </w:r>
      <w:r w:rsidR="00995B32">
        <w:t>)</w:t>
      </w:r>
      <w:r w:rsidRPr="000F4E3A">
        <w:t xml:space="preserve"> data to derive actionable insights.</w:t>
      </w:r>
    </w:p>
    <w:p w14:paraId="520B32C8" w14:textId="5A9C2A54" w:rsidR="003008A3" w:rsidRDefault="00125C9E" w:rsidP="00125C9E">
      <w:r>
        <w:t>Similar to s</w:t>
      </w:r>
      <w:r w:rsidRPr="00125C9E">
        <w:t>ecurity information and event management (SIEM) software</w:t>
      </w:r>
      <w:r>
        <w:t>,</w:t>
      </w:r>
      <w:r w:rsidRPr="00125C9E">
        <w:t xml:space="preserve"> </w:t>
      </w:r>
      <w:r>
        <w:t>Sumo Logic uses apps to collet security events generated by AWS and other security services to provide an aggregate view of overall security and compliance posture. A Sumo Logic app is a collection of dashboards in the Sumo Logic console that provide analytics for known data streams.</w:t>
      </w:r>
      <w:r w:rsidR="003008A3">
        <w:t xml:space="preserve"> </w:t>
      </w:r>
      <w:r w:rsidR="003008A3" w:rsidRPr="00AF29D4">
        <w:t>In minutes</w:t>
      </w:r>
      <w:r w:rsidR="003008A3">
        <w:t>,</w:t>
      </w:r>
      <w:r w:rsidR="003008A3" w:rsidRPr="00AF29D4">
        <w:t xml:space="preserve"> </w:t>
      </w:r>
      <w:r w:rsidR="003008A3">
        <w:t>users</w:t>
      </w:r>
      <w:r w:rsidR="003008A3" w:rsidRPr="00AF29D4">
        <w:t xml:space="preserve"> can start monitoring</w:t>
      </w:r>
      <w:r w:rsidR="003008A3">
        <w:t xml:space="preserve"> and</w:t>
      </w:r>
      <w:r w:rsidR="003008A3" w:rsidRPr="00AF29D4">
        <w:t xml:space="preserve"> troubleshooting security threats and indicators of compromise.</w:t>
      </w:r>
    </w:p>
    <w:p w14:paraId="5F3F267F" w14:textId="77777777" w:rsidR="00494D2F" w:rsidRPr="003960F4" w:rsidRDefault="00494D2F" w:rsidP="00494D2F">
      <w:r w:rsidRPr="003960F4">
        <w:rPr>
          <w:bCs/>
        </w:rPr>
        <w:t xml:space="preserve">Please know that we may share who uses AWS Quick Starts with the AWS </w:t>
      </w:r>
      <w:r>
        <w:rPr>
          <w:bCs/>
        </w:rPr>
        <w:t>Partner Network (APN) P</w:t>
      </w:r>
      <w:r w:rsidRPr="003960F4">
        <w:rPr>
          <w:bCs/>
        </w:rPr>
        <w:t>artner that collaborated with AWS on the content of the Quick Start.</w:t>
      </w:r>
    </w:p>
    <w:p w14:paraId="468D9328" w14:textId="77777777" w:rsidR="00DE3731" w:rsidRDefault="00DE3731" w:rsidP="00DE3731">
      <w:pPr>
        <w:pStyle w:val="Heading2"/>
      </w:pPr>
      <w:bookmarkStart w:id="4" w:name="_Toc41983690"/>
      <w:r>
        <w:t>Sumo Logic</w:t>
      </w:r>
      <w:r w:rsidRPr="002C7C82">
        <w:t xml:space="preserve"> </w:t>
      </w:r>
      <w:r>
        <w:t>on AWS</w:t>
      </w:r>
      <w:bookmarkEnd w:id="4"/>
    </w:p>
    <w:p w14:paraId="2B51387A" w14:textId="12FE64D1" w:rsidR="00125C9E" w:rsidRDefault="00125C9E" w:rsidP="00125C9E">
      <w:r>
        <w:t>Sumo Logic has apps for each AWS security service (for example, the Sumo Logic app for AWS CloudTrail) that it supports as well as apps that support multiple AWS services (for example, Threat Intel for AWS).</w:t>
      </w:r>
      <w:r w:rsidR="00767BDE">
        <w:t xml:space="preserve"> This Quick Start deployment </w:t>
      </w:r>
      <w:r w:rsidR="009C41F9">
        <w:t>is for</w:t>
      </w:r>
      <w:r w:rsidR="00767BDE">
        <w:t xml:space="preserve"> users </w:t>
      </w:r>
      <w:r w:rsidR="009C41F9">
        <w:t>who want to</w:t>
      </w:r>
      <w:r w:rsidR="00767BDE">
        <w:t xml:space="preserve"> set up</w:t>
      </w:r>
      <w:r>
        <w:t xml:space="preserve"> and configure </w:t>
      </w:r>
      <w:r w:rsidR="0071294D">
        <w:t>the</w:t>
      </w:r>
      <w:r w:rsidR="009C41F9">
        <w:t xml:space="preserve"> Sumo Logic console for </w:t>
      </w:r>
      <w:r w:rsidR="00767BDE">
        <w:t xml:space="preserve">12 </w:t>
      </w:r>
      <w:r>
        <w:t xml:space="preserve">AWS services </w:t>
      </w:r>
      <w:r w:rsidR="00767BDE">
        <w:t xml:space="preserve">that provide </w:t>
      </w:r>
      <w:r w:rsidR="009C41F9">
        <w:t>security analytics.</w:t>
      </w:r>
    </w:p>
    <w:p w14:paraId="499CBE61" w14:textId="03F180D9" w:rsidR="00AF29D4" w:rsidRPr="00AF29D4" w:rsidRDefault="00C37E32" w:rsidP="00EC04F3">
      <w:r>
        <w:t xml:space="preserve">Sumo Logic </w:t>
      </w:r>
      <w:r w:rsidR="00AF29D4" w:rsidRPr="00AF29D4">
        <w:t xml:space="preserve">customers </w:t>
      </w:r>
      <w:r w:rsidR="0071294D">
        <w:t>can</w:t>
      </w:r>
      <w:r w:rsidR="00AF29D4" w:rsidRPr="00AF29D4">
        <w:t xml:space="preserve"> track user activity, </w:t>
      </w:r>
      <w:r w:rsidR="00DA59B4">
        <w:t>monitor</w:t>
      </w:r>
      <w:r w:rsidR="00AF29D4" w:rsidRPr="00AF29D4">
        <w:t xml:space="preserve"> threat</w:t>
      </w:r>
      <w:r w:rsidR="00EB11F5">
        <w:t>s</w:t>
      </w:r>
      <w:r w:rsidR="00DA59B4">
        <w:t>,</w:t>
      </w:r>
      <w:r w:rsidR="00AF29D4" w:rsidRPr="00AF29D4">
        <w:t xml:space="preserve"> and</w:t>
      </w:r>
      <w:r w:rsidR="00EB11F5">
        <w:t xml:space="preserve"> </w:t>
      </w:r>
      <w:r w:rsidR="00AF29D4" w:rsidRPr="00AF29D4">
        <w:t xml:space="preserve">understand how security posture compares with global benchmarks. </w:t>
      </w:r>
      <w:r w:rsidR="0071294D">
        <w:t>This deployment uses v</w:t>
      </w:r>
      <w:r w:rsidR="00EB11F5">
        <w:t>irtual private cloud (</w:t>
      </w:r>
      <w:r w:rsidR="00AF29D4" w:rsidRPr="00AF29D4">
        <w:t>VPC</w:t>
      </w:r>
      <w:r w:rsidR="00EB11F5">
        <w:t>)</w:t>
      </w:r>
      <w:r w:rsidR="00AF29D4" w:rsidRPr="00AF29D4">
        <w:t xml:space="preserve"> </w:t>
      </w:r>
      <w:r w:rsidR="00E93B5B">
        <w:t>flow logs</w:t>
      </w:r>
      <w:r w:rsidR="00AF29D4" w:rsidRPr="00AF29D4">
        <w:t xml:space="preserve"> and </w:t>
      </w:r>
      <w:r w:rsidR="00494D2F">
        <w:lastRenderedPageBreak/>
        <w:t>a web application firewall (</w:t>
      </w:r>
      <w:r w:rsidR="00AF29D4" w:rsidRPr="00AF29D4">
        <w:t>AWS WAF</w:t>
      </w:r>
      <w:r w:rsidR="00494D2F">
        <w:t>)</w:t>
      </w:r>
      <w:r w:rsidR="00AF29D4" w:rsidRPr="00AF29D4">
        <w:t xml:space="preserve"> to monitor traffic patterns</w:t>
      </w:r>
      <w:r w:rsidR="00EB11F5">
        <w:t xml:space="preserve">. </w:t>
      </w:r>
      <w:r w:rsidR="00B04A0A">
        <w:t>Sumo Logic</w:t>
      </w:r>
      <w:r w:rsidR="00B04A0A" w:rsidRPr="00AF29D4">
        <w:t xml:space="preserve"> </w:t>
      </w:r>
      <w:r w:rsidR="003A0737">
        <w:t>also uses apps to audit and maintain</w:t>
      </w:r>
      <w:r w:rsidR="00EB11F5">
        <w:t xml:space="preserve"> compliance </w:t>
      </w:r>
      <w:r w:rsidR="003A0737">
        <w:t>of the</w:t>
      </w:r>
      <w:r w:rsidR="00AF29D4" w:rsidRPr="00AF29D4">
        <w:t xml:space="preserve"> </w:t>
      </w:r>
      <w:r w:rsidR="00A461D0">
        <w:t>Payment Card Industry (</w:t>
      </w:r>
      <w:r w:rsidR="00AF29D4" w:rsidRPr="00AF29D4">
        <w:t>PCI</w:t>
      </w:r>
      <w:r w:rsidR="00A461D0">
        <w:t>)</w:t>
      </w:r>
      <w:r w:rsidR="00AF29D4" w:rsidRPr="00AF29D4">
        <w:t xml:space="preserve"> </w:t>
      </w:r>
      <w:r w:rsidR="00A461D0">
        <w:t>Data Security Standard (</w:t>
      </w:r>
      <w:r w:rsidR="0069315A">
        <w:t>DSS</w:t>
      </w:r>
      <w:r w:rsidR="00A461D0">
        <w:t>)</w:t>
      </w:r>
      <w:r w:rsidR="0069315A">
        <w:t xml:space="preserve"> </w:t>
      </w:r>
      <w:r w:rsidR="00AF29D4" w:rsidRPr="00AF29D4">
        <w:t xml:space="preserve">and </w:t>
      </w:r>
      <w:r w:rsidR="00A461D0">
        <w:t>Center for Internet Security (</w:t>
      </w:r>
      <w:r w:rsidR="00AF29D4" w:rsidRPr="00AF29D4">
        <w:t>CIS</w:t>
      </w:r>
      <w:r w:rsidR="00A461D0">
        <w:t>)</w:t>
      </w:r>
      <w:r w:rsidR="00AF29D4" w:rsidRPr="00AF29D4">
        <w:t>.</w:t>
      </w:r>
    </w:p>
    <w:p w14:paraId="77B3A7BA" w14:textId="527CF174" w:rsidR="004D3558" w:rsidRDefault="003A0737" w:rsidP="006E50A0">
      <w:r>
        <w:t>T</w:t>
      </w:r>
      <w:r w:rsidR="00AF29D4" w:rsidRPr="00AF29D4">
        <w:t xml:space="preserve">he </w:t>
      </w:r>
      <w:r>
        <w:t>included</w:t>
      </w:r>
      <w:r w:rsidR="00AF29D4" w:rsidRPr="00AF29D4">
        <w:t xml:space="preserve"> template automatically creates resources</w:t>
      </w:r>
      <w:r>
        <w:t xml:space="preserve"> that use various</w:t>
      </w:r>
      <w:r w:rsidRPr="00AF29D4">
        <w:t xml:space="preserve"> </w:t>
      </w:r>
      <w:r>
        <w:t xml:space="preserve">AWS </w:t>
      </w:r>
      <w:r w:rsidRPr="00AF29D4">
        <w:t xml:space="preserve">services </w:t>
      </w:r>
      <w:r>
        <w:t>to collect logs</w:t>
      </w:r>
      <w:r w:rsidR="003008A3">
        <w:t xml:space="preserve">, which </w:t>
      </w:r>
      <w:r>
        <w:t>are sent to your pre</w:t>
      </w:r>
      <w:r w:rsidR="003008A3">
        <w:t>registered Sumo Logic account.</w:t>
      </w:r>
    </w:p>
    <w:p w14:paraId="57A14563" w14:textId="492D7D3F" w:rsidR="006857D5" w:rsidRPr="00B54658" w:rsidRDefault="00C3207C" w:rsidP="008934B8">
      <w:pPr>
        <w:pStyle w:val="Heading2"/>
      </w:pPr>
      <w:bookmarkStart w:id="5" w:name="_Toc41983691"/>
      <w:r w:rsidRPr="00B54658">
        <w:t>Cost and l</w:t>
      </w:r>
      <w:r w:rsidR="006857D5" w:rsidRPr="00B54658">
        <w:t>icenses</w:t>
      </w:r>
      <w:bookmarkEnd w:id="3"/>
      <w:bookmarkEnd w:id="5"/>
    </w:p>
    <w:p w14:paraId="60EFD64E" w14:textId="77777777" w:rsidR="006857D5" w:rsidRPr="001E6997" w:rsidRDefault="006857D5" w:rsidP="006857D5">
      <w:r w:rsidRPr="001E6997">
        <w:t>You are responsible for the cost of the AWS services used while running this Quick Start reference deployment. There is no additional cost for using the Quick Start.</w:t>
      </w:r>
    </w:p>
    <w:p w14:paraId="6BFD6B64" w14:textId="08E0ACF4" w:rsidR="006857D5" w:rsidRDefault="006857D5" w:rsidP="006857D5">
      <w:r w:rsidRPr="001E6997">
        <w:t xml:space="preserve">The AWS CloudFormation template for this Quick Start includes configuration parameters that you can customize. Some of these settings, such as instance type, affect the cost of deployment. </w:t>
      </w:r>
      <w:r w:rsidR="00807635">
        <w:t>For cost estimates, s</w:t>
      </w:r>
      <w:r w:rsidRPr="001E6997">
        <w:t xml:space="preserve">ee the pricing pages for each AWS service you </w:t>
      </w:r>
      <w:r w:rsidR="00665606">
        <w:t>use</w:t>
      </w:r>
      <w:r w:rsidRPr="00483A78">
        <w:t>.</w:t>
      </w:r>
      <w:r w:rsidR="00807635">
        <w:t xml:space="preserve"> Prices are subject to change.</w:t>
      </w:r>
    </w:p>
    <w:p w14:paraId="5CD73EAB" w14:textId="14CCB084" w:rsidR="00EC583E" w:rsidRPr="00483A78" w:rsidRDefault="00EC583E" w:rsidP="00CC4708">
      <w:pPr>
        <w:pStyle w:val="Note"/>
      </w:pPr>
      <w:r w:rsidRPr="00EC583E">
        <w:rPr>
          <w:b/>
        </w:rPr>
        <w:t>Tip</w:t>
      </w:r>
      <w:r w:rsidR="00E07550">
        <w:rPr>
          <w:b/>
        </w:rPr>
        <w:t>:</w:t>
      </w:r>
      <w:r>
        <w:t xml:space="preserve"> </w:t>
      </w:r>
      <w:r w:rsidR="0007302A">
        <w:t>After you deploy the Quick Start, w</w:t>
      </w:r>
      <w:r>
        <w:t xml:space="preserve">e recommend that you enable the </w:t>
      </w:r>
      <w:hyperlink r:id="rId10" w:history="1">
        <w:r>
          <w:rPr>
            <w:rStyle w:val="Hyperlink"/>
            <w:rFonts w:eastAsiaTheme="majorEastAsia"/>
          </w:rPr>
          <w:t>AWS Cost and Usage Report</w:t>
        </w:r>
      </w:hyperlink>
      <w:r>
        <w:t xml:space="preserve">. This report delivers billing metrics to an </w:t>
      </w:r>
      <w:r w:rsidR="00EE3388">
        <w:t xml:space="preserve">Amazon Simple Storage Service (Amazon </w:t>
      </w:r>
      <w:r>
        <w:t>S3</w:t>
      </w:r>
      <w:r w:rsidR="00EE3388">
        <w:t>)</w:t>
      </w:r>
      <w:r>
        <w:t xml:space="preserve"> bucket in your account. It provides cost estimates based</w:t>
      </w:r>
      <w:r w:rsidR="00D642A0">
        <w:t xml:space="preserve"> on usage throughout each month</w:t>
      </w:r>
      <w:r>
        <w:t xml:space="preserve"> and finalizes the data at the end of the month. For more information about the report, see the </w:t>
      </w:r>
      <w:hyperlink r:id="rId11" w:history="1">
        <w:r>
          <w:rPr>
            <w:rStyle w:val="Hyperlink"/>
            <w:rFonts w:eastAsiaTheme="majorEastAsia"/>
          </w:rPr>
          <w:t>AWS documentation</w:t>
        </w:r>
      </w:hyperlink>
      <w:r>
        <w:t>.</w:t>
      </w:r>
    </w:p>
    <w:p w14:paraId="740DBB3C" w14:textId="6F5E910C" w:rsidR="006857D5" w:rsidRPr="009914F0" w:rsidRDefault="00121ED6" w:rsidP="008934B8">
      <w:r>
        <w:t xml:space="preserve">For </w:t>
      </w:r>
      <w:hyperlink r:id="rId12" w:history="1">
        <w:r w:rsidRPr="00121ED6">
          <w:rPr>
            <w:rStyle w:val="Hyperlink"/>
          </w:rPr>
          <w:t>pricing information</w:t>
        </w:r>
      </w:hyperlink>
      <w:r w:rsidR="00995B32">
        <w:t xml:space="preserve">, </w:t>
      </w:r>
      <w:r>
        <w:t>visit the Sumo Logic website.</w:t>
      </w:r>
    </w:p>
    <w:p w14:paraId="14D61D6A" w14:textId="08413FCC" w:rsidR="00487A30" w:rsidRPr="006D45F3" w:rsidRDefault="00CE654D" w:rsidP="00C51C61">
      <w:pPr>
        <w:pStyle w:val="Heading1"/>
      </w:pPr>
      <w:bookmarkStart w:id="6" w:name="_Toc41983692"/>
      <w:r w:rsidRPr="006D45F3">
        <w:lastRenderedPageBreak/>
        <w:t>Architecture</w:t>
      </w:r>
      <w:bookmarkEnd w:id="6"/>
    </w:p>
    <w:p w14:paraId="75332CD8" w14:textId="4AEC9CFF" w:rsidR="00487A30" w:rsidRDefault="00CE654D" w:rsidP="00C51C61">
      <w:pPr>
        <w:keepNext/>
        <w:keepLines/>
      </w:pPr>
      <w:r>
        <w:t xml:space="preserve">Deploying this Quick Start with </w:t>
      </w:r>
      <w:r w:rsidRPr="00D109ED">
        <w:rPr>
          <w:b/>
        </w:rPr>
        <w:t>default parameters</w:t>
      </w:r>
      <w:r>
        <w:t xml:space="preserve"> builds the following environment in </w:t>
      </w:r>
      <w:r w:rsidR="000F4E3A">
        <w:t>a specific account and R</w:t>
      </w:r>
      <w:r w:rsidR="00FA6732">
        <w:t xml:space="preserve">egion in </w:t>
      </w:r>
      <w:r>
        <w:t xml:space="preserve">the </w:t>
      </w:r>
      <w:r w:rsidR="0044694D">
        <w:t>AWS C</w:t>
      </w:r>
      <w:r w:rsidR="00EA0F29">
        <w:t>loud.</w:t>
      </w:r>
    </w:p>
    <w:p w14:paraId="3AD15B30" w14:textId="6F8F65F0" w:rsidR="00EA0F29" w:rsidRPr="00665E39" w:rsidRDefault="00BB7F88" w:rsidP="00EA0F29">
      <w:pPr>
        <w:pStyle w:val="Picture"/>
      </w:pPr>
      <w:ins w:id="7" w:author="hpal" w:date="2021-09-02T17:47:00Z">
        <w:r>
          <w:rPr>
            <w:noProof/>
          </w:rPr>
          <w:drawing>
            <wp:inline distT="0" distB="0" distL="0" distR="0" wp14:anchorId="6B468B8A" wp14:editId="0353BB25">
              <wp:extent cx="6172200" cy="4257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png"/>
                      <pic:cNvPicPr/>
                    </pic:nvPicPr>
                    <pic:blipFill>
                      <a:blip r:embed="rId13"/>
                      <a:stretch>
                        <a:fillRect/>
                      </a:stretch>
                    </pic:blipFill>
                    <pic:spPr>
                      <a:xfrm>
                        <a:off x="0" y="0"/>
                        <a:ext cx="6172200" cy="4257675"/>
                      </a:xfrm>
                      <a:prstGeom prst="rect">
                        <a:avLst/>
                      </a:prstGeom>
                    </pic:spPr>
                  </pic:pic>
                </a:graphicData>
              </a:graphic>
            </wp:inline>
          </w:drawing>
        </w:r>
      </w:ins>
      <w:del w:id="8" w:author="hpal" w:date="2021-09-02T17:47:00Z">
        <w:r w:rsidR="00765AB0" w:rsidDel="00BB7F88">
          <w:rPr>
            <w:noProof/>
          </w:rPr>
          <w:drawing>
            <wp:inline distT="0" distB="0" distL="0" distR="0" wp14:anchorId="2000C271" wp14:editId="7C7FD4CF">
              <wp:extent cx="6172200" cy="4260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mo-logic-archictecure-diagram.png"/>
                      <pic:cNvPicPr/>
                    </pic:nvPicPr>
                    <pic:blipFill>
                      <a:blip r:embed="rId14">
                        <a:extLst>
                          <a:ext uri="{28A0092B-C50C-407E-A947-70E740481C1C}">
                            <a14:useLocalDpi xmlns:a14="http://schemas.microsoft.com/office/drawing/2010/main" val="0"/>
                          </a:ext>
                        </a:extLst>
                      </a:blip>
                      <a:stretch>
                        <a:fillRect/>
                      </a:stretch>
                    </pic:blipFill>
                    <pic:spPr>
                      <a:xfrm>
                        <a:off x="0" y="0"/>
                        <a:ext cx="6172200" cy="4260215"/>
                      </a:xfrm>
                      <a:prstGeom prst="rect">
                        <a:avLst/>
                      </a:prstGeom>
                    </pic:spPr>
                  </pic:pic>
                </a:graphicData>
              </a:graphic>
            </wp:inline>
          </w:drawing>
        </w:r>
      </w:del>
    </w:p>
    <w:p w14:paraId="0CB9808D" w14:textId="5AE4ABA7" w:rsidR="009E6B5A" w:rsidRDefault="009E6B5A" w:rsidP="00807635">
      <w:pPr>
        <w:pStyle w:val="Caption"/>
        <w:spacing w:after="400"/>
      </w:pPr>
      <w:r>
        <w:t>Figure 1: Quick Start</w:t>
      </w:r>
      <w:r w:rsidR="00B83C1D">
        <w:t xml:space="preserve"> architecture for</w:t>
      </w:r>
      <w:r>
        <w:t xml:space="preserve"> </w:t>
      </w:r>
      <w:r w:rsidR="00AF29D4">
        <w:t>Sumo Logic</w:t>
      </w:r>
      <w:r w:rsidR="00807635">
        <w:t xml:space="preserve"> </w:t>
      </w:r>
      <w:r>
        <w:t>on AWS</w:t>
      </w:r>
    </w:p>
    <w:p w14:paraId="48CA166F" w14:textId="0FBE9329" w:rsidR="00EE2FED" w:rsidRDefault="00AF29D4" w:rsidP="00AB7B31">
      <w:r>
        <w:t>This Quick Start sets up the following architecture:</w:t>
      </w:r>
    </w:p>
    <w:p w14:paraId="486A6461" w14:textId="14FA5589" w:rsidR="00EE2FED" w:rsidRDefault="00EE2FED" w:rsidP="00EE2FED">
      <w:pPr>
        <w:pStyle w:val="ListParagraph"/>
        <w:widowControl w:val="0"/>
        <w:numPr>
          <w:ilvl w:val="0"/>
          <w:numId w:val="4"/>
        </w:numPr>
        <w:tabs>
          <w:tab w:val="left" w:pos="460"/>
          <w:tab w:val="left" w:pos="461"/>
        </w:tabs>
        <w:autoSpaceDE w:val="0"/>
        <w:autoSpaceDN w:val="0"/>
        <w:spacing w:before="164" w:after="0" w:line="280" w:lineRule="auto"/>
        <w:ind w:right="326"/>
      </w:pPr>
      <w:r>
        <w:t xml:space="preserve">Amazon </w:t>
      </w:r>
      <w:proofErr w:type="spellStart"/>
      <w:r>
        <w:t>GuardDuty</w:t>
      </w:r>
      <w:proofErr w:type="spellEnd"/>
      <w:r>
        <w:t xml:space="preserve"> to </w:t>
      </w:r>
      <w:r w:rsidR="00377F02">
        <w:t>detect malicious activity and behavior to protect AWS accounts and workloads</w:t>
      </w:r>
    </w:p>
    <w:p w14:paraId="1B896B72" w14:textId="0C0119DF" w:rsidR="00EE2FED" w:rsidRDefault="00EE2FED" w:rsidP="00EE2FED">
      <w:pPr>
        <w:pStyle w:val="ListParagraph"/>
        <w:widowControl w:val="0"/>
        <w:numPr>
          <w:ilvl w:val="0"/>
          <w:numId w:val="4"/>
        </w:numPr>
        <w:tabs>
          <w:tab w:val="left" w:pos="460"/>
          <w:tab w:val="left" w:pos="461"/>
        </w:tabs>
        <w:autoSpaceDE w:val="0"/>
        <w:autoSpaceDN w:val="0"/>
        <w:spacing w:before="164" w:after="0" w:line="280" w:lineRule="auto"/>
        <w:ind w:right="326"/>
      </w:pPr>
      <w:r>
        <w:t xml:space="preserve">Amazon VPC Flow Logs to </w:t>
      </w:r>
      <w:r w:rsidR="00377F02">
        <w:t>capture information about IP traffic going to and from network interfaces in your VPC</w:t>
      </w:r>
    </w:p>
    <w:p w14:paraId="26E1A375" w14:textId="77777777" w:rsidR="00377F02" w:rsidRDefault="00377F02" w:rsidP="00377F02">
      <w:pPr>
        <w:pStyle w:val="ListParagraph"/>
        <w:widowControl w:val="0"/>
        <w:numPr>
          <w:ilvl w:val="0"/>
          <w:numId w:val="4"/>
        </w:numPr>
        <w:tabs>
          <w:tab w:val="left" w:pos="460"/>
          <w:tab w:val="left" w:pos="461"/>
        </w:tabs>
        <w:autoSpaceDE w:val="0"/>
        <w:autoSpaceDN w:val="0"/>
        <w:spacing w:before="164" w:after="0" w:line="280" w:lineRule="auto"/>
        <w:ind w:right="326"/>
      </w:pPr>
      <w:r>
        <w:t>AWS Security Hub to assess security alerts and security posture across AWS accounts</w:t>
      </w:r>
    </w:p>
    <w:p w14:paraId="3912F22E" w14:textId="6BC9C0E5" w:rsidR="00377F02" w:rsidRDefault="00377F02" w:rsidP="00EE2FED">
      <w:pPr>
        <w:pStyle w:val="ListParagraph"/>
        <w:widowControl w:val="0"/>
        <w:numPr>
          <w:ilvl w:val="0"/>
          <w:numId w:val="4"/>
        </w:numPr>
        <w:tabs>
          <w:tab w:val="left" w:pos="460"/>
          <w:tab w:val="left" w:pos="461"/>
        </w:tabs>
        <w:autoSpaceDE w:val="0"/>
        <w:autoSpaceDN w:val="0"/>
        <w:spacing w:before="164" w:after="0" w:line="280" w:lineRule="auto"/>
        <w:ind w:right="326"/>
      </w:pPr>
      <w:r>
        <w:t>AWS WAF to protect your web applications from common web exploits</w:t>
      </w:r>
    </w:p>
    <w:p w14:paraId="427A355B" w14:textId="32AC50F2" w:rsidR="00EE2FED" w:rsidRDefault="00EE2FED" w:rsidP="00EE2FED">
      <w:pPr>
        <w:pStyle w:val="ListParagraph"/>
        <w:widowControl w:val="0"/>
        <w:numPr>
          <w:ilvl w:val="0"/>
          <w:numId w:val="4"/>
        </w:numPr>
        <w:tabs>
          <w:tab w:val="left" w:pos="460"/>
          <w:tab w:val="left" w:pos="461"/>
        </w:tabs>
        <w:autoSpaceDE w:val="0"/>
        <w:autoSpaceDN w:val="0"/>
        <w:spacing w:before="164" w:after="0" w:line="280" w:lineRule="auto"/>
        <w:ind w:right="326"/>
      </w:pPr>
      <w:r>
        <w:t xml:space="preserve">AWS Config to </w:t>
      </w:r>
      <w:r w:rsidR="00C8352A">
        <w:t xml:space="preserve">record and </w:t>
      </w:r>
      <w:r>
        <w:t xml:space="preserve">evaluate configurations </w:t>
      </w:r>
      <w:r w:rsidR="00C8352A">
        <w:t>of your AWS resources</w:t>
      </w:r>
    </w:p>
    <w:p w14:paraId="4C0DA4DB" w14:textId="16FF3139" w:rsidR="00EE2FED" w:rsidRDefault="00EE2FED" w:rsidP="00377F02">
      <w:pPr>
        <w:pStyle w:val="ListParagraph"/>
        <w:widowControl w:val="0"/>
        <w:numPr>
          <w:ilvl w:val="0"/>
          <w:numId w:val="4"/>
        </w:numPr>
        <w:tabs>
          <w:tab w:val="left" w:pos="460"/>
          <w:tab w:val="left" w:pos="461"/>
        </w:tabs>
        <w:autoSpaceDE w:val="0"/>
        <w:autoSpaceDN w:val="0"/>
        <w:spacing w:before="164" w:after="0" w:line="280" w:lineRule="auto"/>
        <w:ind w:right="326"/>
      </w:pPr>
      <w:r>
        <w:lastRenderedPageBreak/>
        <w:t xml:space="preserve">AWS CloudTrail to </w:t>
      </w:r>
      <w:r w:rsidR="00C8352A">
        <w:t>track user activity and API usage</w:t>
      </w:r>
    </w:p>
    <w:p w14:paraId="571011A0" w14:textId="48182B35" w:rsidR="00492C82" w:rsidRDefault="00492C82" w:rsidP="00377F02">
      <w:pPr>
        <w:pStyle w:val="ListParagraph"/>
        <w:widowControl w:val="0"/>
        <w:numPr>
          <w:ilvl w:val="0"/>
          <w:numId w:val="4"/>
        </w:numPr>
        <w:tabs>
          <w:tab w:val="left" w:pos="460"/>
          <w:tab w:val="left" w:pos="461"/>
        </w:tabs>
        <w:autoSpaceDE w:val="0"/>
        <w:autoSpaceDN w:val="0"/>
        <w:spacing w:before="164" w:after="0" w:line="280" w:lineRule="auto"/>
        <w:ind w:right="326"/>
      </w:pPr>
      <w:ins w:id="9" w:author="Arun Patyal" w:date="2021-09-01T17:12:00Z">
        <w:r>
          <w:t>AWS Network Firewall</w:t>
        </w:r>
      </w:ins>
      <w:ins w:id="10" w:author="Arun Patyal" w:date="2021-09-01T17:13:00Z">
        <w:r>
          <w:t xml:space="preserve"> to </w:t>
        </w:r>
      </w:ins>
      <w:ins w:id="11" w:author="Arun Patyal" w:date="2021-09-01T17:14:00Z">
        <w:r w:rsidRPr="00492C82">
          <w:t>deploy essential network protections for all of your Amazon Virtual Private Clouds (VPCs)</w:t>
        </w:r>
      </w:ins>
    </w:p>
    <w:p w14:paraId="081792A7" w14:textId="29B69AD7" w:rsidR="00AF29D4" w:rsidRPr="00C566BE" w:rsidRDefault="00AF29D4" w:rsidP="008406AC">
      <w:pPr>
        <w:pStyle w:val="ListParagraph"/>
        <w:widowControl w:val="0"/>
        <w:numPr>
          <w:ilvl w:val="0"/>
          <w:numId w:val="4"/>
        </w:numPr>
        <w:tabs>
          <w:tab w:val="left" w:pos="460"/>
          <w:tab w:val="left" w:pos="461"/>
        </w:tabs>
        <w:autoSpaceDE w:val="0"/>
        <w:autoSpaceDN w:val="0"/>
        <w:spacing w:before="164" w:after="0" w:line="280" w:lineRule="auto"/>
        <w:ind w:right="326"/>
      </w:pPr>
      <w:r>
        <w:t xml:space="preserve">Multiple </w:t>
      </w:r>
      <w:r w:rsidR="00DB6C6A">
        <w:t>Cloud</w:t>
      </w:r>
      <w:r w:rsidR="003675A2">
        <w:t>F</w:t>
      </w:r>
      <w:r w:rsidR="00DB6C6A">
        <w:t xml:space="preserve">ormation stacks </w:t>
      </w:r>
      <w:r w:rsidR="00377F02">
        <w:t xml:space="preserve">are </w:t>
      </w:r>
      <w:r>
        <w:t>deployed in your environment</w:t>
      </w:r>
      <w:r w:rsidR="000E1283">
        <w:t xml:space="preserve"> to setup forwarding of data to Sumo Logic</w:t>
      </w:r>
      <w:r>
        <w:t xml:space="preserve">. Each </w:t>
      </w:r>
      <w:r w:rsidR="00DB6C6A">
        <w:t>stack</w:t>
      </w:r>
      <w:r>
        <w:t xml:space="preserve"> consists of more than one AWS resource</w:t>
      </w:r>
      <w:r w:rsidR="00EE3388">
        <w:t>, including</w:t>
      </w:r>
      <w:r>
        <w:t xml:space="preserve"> </w:t>
      </w:r>
      <w:r w:rsidR="00377F02">
        <w:t xml:space="preserve">AWS </w:t>
      </w:r>
      <w:r w:rsidR="00121ED6">
        <w:rPr>
          <w:color w:val="20201F"/>
        </w:rPr>
        <w:t>S3 b</w:t>
      </w:r>
      <w:r w:rsidRPr="00EE3388">
        <w:rPr>
          <w:color w:val="20201F"/>
        </w:rPr>
        <w:t xml:space="preserve">uckets, AWS Lambda functions, </w:t>
      </w:r>
      <w:r w:rsidR="002F337E" w:rsidRPr="00EE3388">
        <w:rPr>
          <w:color w:val="20201F"/>
        </w:rPr>
        <w:t xml:space="preserve">and </w:t>
      </w:r>
      <w:r w:rsidR="00EE3388" w:rsidRPr="00EE3388">
        <w:rPr>
          <w:color w:val="20201F"/>
        </w:rPr>
        <w:t xml:space="preserve">Amazon </w:t>
      </w:r>
      <w:r w:rsidRPr="00EE3388">
        <w:rPr>
          <w:color w:val="20201F"/>
        </w:rPr>
        <w:t xml:space="preserve">Kinesis </w:t>
      </w:r>
      <w:r w:rsidR="00EE3388">
        <w:rPr>
          <w:color w:val="20201F"/>
        </w:rPr>
        <w:t>D</w:t>
      </w:r>
      <w:r w:rsidR="00EE3388" w:rsidRPr="00EE3388">
        <w:rPr>
          <w:color w:val="20201F"/>
        </w:rPr>
        <w:t xml:space="preserve">ata </w:t>
      </w:r>
      <w:r w:rsidRPr="00EE3388">
        <w:rPr>
          <w:color w:val="20201F"/>
        </w:rPr>
        <w:t xml:space="preserve">Firehose </w:t>
      </w:r>
      <w:r w:rsidR="00EE3388">
        <w:rPr>
          <w:color w:val="20201F"/>
        </w:rPr>
        <w:t>d</w:t>
      </w:r>
      <w:r w:rsidR="00EE3388" w:rsidRPr="00EE3388">
        <w:rPr>
          <w:color w:val="20201F"/>
        </w:rPr>
        <w:t xml:space="preserve">elivery </w:t>
      </w:r>
      <w:r w:rsidR="00EE3388">
        <w:rPr>
          <w:color w:val="20201F"/>
        </w:rPr>
        <w:t>s</w:t>
      </w:r>
      <w:r w:rsidR="00EE3388" w:rsidRPr="00EE3388">
        <w:rPr>
          <w:color w:val="20201F"/>
        </w:rPr>
        <w:t>tream</w:t>
      </w:r>
      <w:r w:rsidR="00EE3388">
        <w:rPr>
          <w:color w:val="20201F"/>
        </w:rPr>
        <w:t>s.</w:t>
      </w:r>
    </w:p>
    <w:p w14:paraId="63DD9FDC" w14:textId="525BAC3B" w:rsidR="004D3558" w:rsidRDefault="00377F02" w:rsidP="008406AC">
      <w:pPr>
        <w:pStyle w:val="ListParagraph"/>
        <w:widowControl w:val="0"/>
        <w:numPr>
          <w:ilvl w:val="0"/>
          <w:numId w:val="4"/>
        </w:numPr>
        <w:tabs>
          <w:tab w:val="left" w:pos="460"/>
          <w:tab w:val="left" w:pos="461"/>
        </w:tabs>
        <w:autoSpaceDE w:val="0"/>
        <w:autoSpaceDN w:val="0"/>
        <w:spacing w:before="164" w:after="0" w:line="280" w:lineRule="auto"/>
        <w:ind w:right="326"/>
      </w:pPr>
      <w:r>
        <w:t xml:space="preserve">AWS </w:t>
      </w:r>
      <w:r w:rsidR="00AF29D4">
        <w:t xml:space="preserve">Lambda </w:t>
      </w:r>
      <w:r w:rsidR="00682D88">
        <w:t>f</w:t>
      </w:r>
      <w:r w:rsidR="00AF29D4">
        <w:t>unction</w:t>
      </w:r>
      <w:r w:rsidR="00682D88">
        <w:t>s</w:t>
      </w:r>
      <w:r w:rsidR="00AF29D4">
        <w:t xml:space="preserve"> </w:t>
      </w:r>
      <w:r w:rsidR="002F44A6">
        <w:t xml:space="preserve">to </w:t>
      </w:r>
      <w:r w:rsidR="00AF29D4">
        <w:t xml:space="preserve">create </w:t>
      </w:r>
      <w:r w:rsidR="00F54D7B">
        <w:t xml:space="preserve">a </w:t>
      </w:r>
      <w:r w:rsidR="00AF29D4">
        <w:t>collector</w:t>
      </w:r>
      <w:r w:rsidR="003675A2">
        <w:t xml:space="preserve"> and </w:t>
      </w:r>
      <w:r w:rsidR="00F54D7B">
        <w:t xml:space="preserve">multiple </w:t>
      </w:r>
      <w:r w:rsidR="00AF29D4">
        <w:t>source</w:t>
      </w:r>
      <w:r w:rsidR="00F54D7B">
        <w:t>s</w:t>
      </w:r>
      <w:r w:rsidR="003675A2">
        <w:t>,</w:t>
      </w:r>
      <w:r w:rsidR="00AF29D4">
        <w:t xml:space="preserve"> and </w:t>
      </w:r>
      <w:r w:rsidR="003675A2">
        <w:t xml:space="preserve">to </w:t>
      </w:r>
      <w:r w:rsidR="00AF29D4">
        <w:t>install apps on your Sumo Logic account.</w:t>
      </w:r>
    </w:p>
    <w:p w14:paraId="484AA698" w14:textId="71166321" w:rsidR="004D3558" w:rsidRDefault="00377F02" w:rsidP="008406AC">
      <w:pPr>
        <w:pStyle w:val="ListParagraph"/>
        <w:widowControl w:val="0"/>
        <w:numPr>
          <w:ilvl w:val="0"/>
          <w:numId w:val="4"/>
        </w:numPr>
        <w:tabs>
          <w:tab w:val="left" w:pos="460"/>
          <w:tab w:val="left" w:pos="461"/>
        </w:tabs>
        <w:autoSpaceDE w:val="0"/>
        <w:autoSpaceDN w:val="0"/>
        <w:spacing w:before="164" w:after="0" w:line="280" w:lineRule="auto"/>
        <w:ind w:right="326"/>
        <w:rPr>
          <w:color w:val="20201F"/>
        </w:rPr>
      </w:pPr>
      <w:r>
        <w:rPr>
          <w:color w:val="20201F"/>
        </w:rPr>
        <w:t xml:space="preserve">AWS </w:t>
      </w:r>
      <w:r w:rsidR="00AF29D4">
        <w:rPr>
          <w:color w:val="20201F"/>
        </w:rPr>
        <w:t xml:space="preserve">S3 </w:t>
      </w:r>
      <w:r w:rsidR="0077453A">
        <w:rPr>
          <w:color w:val="20201F"/>
        </w:rPr>
        <w:t xml:space="preserve">buckets </w:t>
      </w:r>
      <w:r w:rsidR="00AF29D4">
        <w:rPr>
          <w:color w:val="20201F"/>
        </w:rPr>
        <w:t>capture logs from the various AWS services.</w:t>
      </w:r>
    </w:p>
    <w:p w14:paraId="428E9B84" w14:textId="02E5D710" w:rsidR="00AF29D4" w:rsidRPr="00410381" w:rsidRDefault="0077453A" w:rsidP="008406AC">
      <w:pPr>
        <w:pStyle w:val="ListParagraph"/>
        <w:widowControl w:val="0"/>
        <w:numPr>
          <w:ilvl w:val="0"/>
          <w:numId w:val="4"/>
        </w:numPr>
        <w:tabs>
          <w:tab w:val="left" w:pos="460"/>
          <w:tab w:val="left" w:pos="461"/>
        </w:tabs>
        <w:autoSpaceDE w:val="0"/>
        <w:autoSpaceDN w:val="0"/>
        <w:spacing w:before="164" w:after="0" w:line="280" w:lineRule="auto"/>
        <w:ind w:right="326"/>
      </w:pPr>
      <w:r>
        <w:rPr>
          <w:color w:val="20201F"/>
        </w:rPr>
        <w:t xml:space="preserve">The </w:t>
      </w:r>
      <w:r w:rsidR="00AF29D4">
        <w:rPr>
          <w:color w:val="20201F"/>
        </w:rPr>
        <w:t xml:space="preserve">Sumo Logic </w:t>
      </w:r>
      <w:r w:rsidR="00F54D7B">
        <w:rPr>
          <w:color w:val="20201F"/>
        </w:rPr>
        <w:t>c</w:t>
      </w:r>
      <w:r w:rsidR="00AF29D4">
        <w:rPr>
          <w:color w:val="20201F"/>
        </w:rPr>
        <w:t xml:space="preserve">ollector and </w:t>
      </w:r>
      <w:r w:rsidR="00F54D7B">
        <w:rPr>
          <w:color w:val="20201F"/>
        </w:rPr>
        <w:t>sources</w:t>
      </w:r>
      <w:r w:rsidR="00AF29D4">
        <w:rPr>
          <w:color w:val="20201F"/>
        </w:rPr>
        <w:t xml:space="preserve"> </w:t>
      </w:r>
      <w:r>
        <w:rPr>
          <w:color w:val="20201F"/>
        </w:rPr>
        <w:t xml:space="preserve">to </w:t>
      </w:r>
      <w:r w:rsidR="00377F02">
        <w:rPr>
          <w:color w:val="20201F"/>
        </w:rPr>
        <w:t xml:space="preserve">receive </w:t>
      </w:r>
      <w:r w:rsidR="00AF29D4">
        <w:rPr>
          <w:color w:val="20201F"/>
        </w:rPr>
        <w:t>logs from the S3 buckets.</w:t>
      </w:r>
    </w:p>
    <w:p w14:paraId="7D9A4A2E" w14:textId="0B8397AF" w:rsidR="00AF29D4" w:rsidRDefault="00AC1AE6" w:rsidP="008406AC">
      <w:pPr>
        <w:pStyle w:val="ListParagraph"/>
        <w:widowControl w:val="0"/>
        <w:numPr>
          <w:ilvl w:val="0"/>
          <w:numId w:val="4"/>
        </w:numPr>
        <w:tabs>
          <w:tab w:val="left" w:pos="460"/>
          <w:tab w:val="left" w:pos="461"/>
        </w:tabs>
        <w:autoSpaceDE w:val="0"/>
        <w:autoSpaceDN w:val="0"/>
        <w:spacing w:before="164" w:after="0" w:line="280" w:lineRule="auto"/>
        <w:ind w:right="326"/>
      </w:pPr>
      <w:r>
        <w:t xml:space="preserve">Amazon Kinesis </w:t>
      </w:r>
      <w:r w:rsidR="00AB5E06">
        <w:t xml:space="preserve">Data </w:t>
      </w:r>
      <w:r w:rsidR="00AF29D4">
        <w:t xml:space="preserve">Firehose </w:t>
      </w:r>
      <w:r w:rsidR="00705371">
        <w:t>d</w:t>
      </w:r>
      <w:r w:rsidR="00A30234">
        <w:t>elivery</w:t>
      </w:r>
      <w:r w:rsidR="00705371">
        <w:t xml:space="preserve"> </w:t>
      </w:r>
      <w:r w:rsidR="00AF29D4">
        <w:t xml:space="preserve">streams </w:t>
      </w:r>
      <w:r w:rsidR="00377F02">
        <w:t xml:space="preserve">to </w:t>
      </w:r>
      <w:r w:rsidR="00AF29D4">
        <w:t>transfer logs from AWS WAF</w:t>
      </w:r>
      <w:r w:rsidR="00B553F9">
        <w:t xml:space="preserve"> </w:t>
      </w:r>
      <w:r w:rsidR="00AF29D4">
        <w:t>to S3 buckets.</w:t>
      </w:r>
    </w:p>
    <w:p w14:paraId="319FB61F" w14:textId="79F74AE9" w:rsidR="00F87C11" w:rsidRDefault="00AF29D4" w:rsidP="008406AC">
      <w:pPr>
        <w:pStyle w:val="ListParagraph"/>
        <w:widowControl w:val="0"/>
        <w:numPr>
          <w:ilvl w:val="0"/>
          <w:numId w:val="4"/>
        </w:numPr>
        <w:tabs>
          <w:tab w:val="left" w:pos="460"/>
          <w:tab w:val="left" w:pos="461"/>
        </w:tabs>
        <w:autoSpaceDE w:val="0"/>
        <w:autoSpaceDN w:val="0"/>
        <w:spacing w:before="164" w:after="0" w:line="280" w:lineRule="auto"/>
        <w:ind w:right="326"/>
      </w:pPr>
      <w:r w:rsidRPr="00CA7E26">
        <w:t xml:space="preserve">S3 Event Notification triggers an </w:t>
      </w:r>
      <w:r w:rsidR="003675A2">
        <w:t xml:space="preserve">Amazon Simple Notification Service (Amazon </w:t>
      </w:r>
      <w:r w:rsidRPr="00CA7E26">
        <w:t>SNS</w:t>
      </w:r>
      <w:r w:rsidR="003675A2">
        <w:t>)</w:t>
      </w:r>
      <w:r w:rsidRPr="00CA7E26">
        <w:t xml:space="preserve"> topic when there is a new object in a bucket</w:t>
      </w:r>
      <w:bookmarkStart w:id="12" w:name="_Planning_the_deployment"/>
      <w:bookmarkEnd w:id="12"/>
      <w:r w:rsidR="00B553F9">
        <w:t>.</w:t>
      </w:r>
    </w:p>
    <w:p w14:paraId="580A0A6D" w14:textId="68B2D0A4" w:rsidR="00B36ABE" w:rsidRDefault="00B36ABE" w:rsidP="00AE703A">
      <w:pPr>
        <w:pStyle w:val="Heading1"/>
      </w:pPr>
      <w:bookmarkStart w:id="13" w:name="_Toc41983693"/>
      <w:r>
        <w:t>Planning the deployment</w:t>
      </w:r>
      <w:bookmarkEnd w:id="13"/>
    </w:p>
    <w:p w14:paraId="62FE69D1" w14:textId="0129DF82" w:rsidR="008B6A58" w:rsidRDefault="00320A09" w:rsidP="008934B8">
      <w:pPr>
        <w:pStyle w:val="Heading2"/>
        <w:spacing w:before="140"/>
      </w:pPr>
      <w:bookmarkStart w:id="14" w:name="_Specialized_knowledge"/>
      <w:bookmarkStart w:id="15" w:name="_Toc41983694"/>
      <w:bookmarkEnd w:id="14"/>
      <w:r>
        <w:t>Specialized k</w:t>
      </w:r>
      <w:r w:rsidR="008B6A58">
        <w:t>nowledge</w:t>
      </w:r>
      <w:bookmarkEnd w:id="15"/>
    </w:p>
    <w:p w14:paraId="4CBF15C5" w14:textId="4D2B8379" w:rsidR="00AF29D4" w:rsidRDefault="00AF29D4" w:rsidP="00F87C11">
      <w:bookmarkStart w:id="16" w:name="_Automated_Deployment"/>
      <w:bookmarkStart w:id="17" w:name="_Deployment_Options"/>
      <w:bookmarkStart w:id="18" w:name="_Toc462612194"/>
      <w:bookmarkStart w:id="19" w:name="_Toc470792037"/>
      <w:bookmarkEnd w:id="16"/>
      <w:bookmarkEnd w:id="17"/>
      <w:r>
        <w:t xml:space="preserve">Before you deploy this Quick Start, we recommend that you become familiar with </w:t>
      </w:r>
      <w:r w:rsidR="00353B61">
        <w:t xml:space="preserve">Sumo Logic as well as </w:t>
      </w:r>
      <w:r>
        <w:t xml:space="preserve">the following AWS services. If you are new to AWS, </w:t>
      </w:r>
      <w:r w:rsidR="00353B61">
        <w:t>see</w:t>
      </w:r>
      <w:r w:rsidR="00AC1AE6">
        <w:t xml:space="preserve"> </w:t>
      </w:r>
      <w:hyperlink r:id="rId15">
        <w:r>
          <w:rPr>
            <w:color w:val="0000FF"/>
            <w:u w:val="single" w:color="0000FF"/>
          </w:rPr>
          <w:t>Getting Started with AWS</w:t>
        </w:r>
      </w:hyperlink>
      <w:r>
        <w:t>.</w:t>
      </w:r>
      <w:r w:rsidR="00AC1AE6">
        <w:t xml:space="preserve"> If you are new to Sumo Logic, </w:t>
      </w:r>
      <w:r w:rsidR="00353B61">
        <w:t>see</w:t>
      </w:r>
      <w:r w:rsidR="00AC1AE6">
        <w:t xml:space="preserve"> </w:t>
      </w:r>
      <w:hyperlink r:id="rId16" w:history="1">
        <w:r w:rsidR="00AC1AE6" w:rsidRPr="00AC1AE6">
          <w:rPr>
            <w:rStyle w:val="Hyperlink"/>
          </w:rPr>
          <w:t>Getting Started with Sumo Logic</w:t>
        </w:r>
      </w:hyperlink>
      <w:r w:rsidR="00AC1AE6">
        <w:t xml:space="preserve">. </w:t>
      </w:r>
    </w:p>
    <w:p w14:paraId="2E7A7A83" w14:textId="64C72CC2" w:rsidR="00A20269" w:rsidRPr="00A14ABE" w:rsidRDefault="00A20269" w:rsidP="007F5EE6">
      <w:r>
        <w:t>The following table shows how various AWS security services map to the corresponding</w:t>
      </w:r>
      <w:r w:rsidR="007E74A9">
        <w:t xml:space="preserve"> </w:t>
      </w:r>
      <w:r>
        <w:t xml:space="preserve">apps in Sumo Logic. We recommend you get familiar with them. </w:t>
      </w:r>
    </w:p>
    <w:tbl>
      <w:tblPr>
        <w:tblStyle w:val="AWS"/>
        <w:tblW w:w="9355" w:type="dxa"/>
        <w:tblLook w:val="04A0" w:firstRow="1" w:lastRow="0" w:firstColumn="1" w:lastColumn="0" w:noHBand="0" w:noVBand="1"/>
      </w:tblPr>
      <w:tblGrid>
        <w:gridCol w:w="3546"/>
        <w:gridCol w:w="5809"/>
      </w:tblGrid>
      <w:tr w:rsidR="00A20269" w:rsidRPr="00404D27" w14:paraId="38298062" w14:textId="77777777" w:rsidTr="002B5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6" w:type="dxa"/>
            <w:tcBorders>
              <w:bottom w:val="single" w:sz="8" w:space="0" w:color="146EB4"/>
            </w:tcBorders>
          </w:tcPr>
          <w:p w14:paraId="2BBAADD0" w14:textId="2CBA0712" w:rsidR="00A20269" w:rsidRPr="004C6265" w:rsidRDefault="00A20269" w:rsidP="00353B61">
            <w:pPr>
              <w:pStyle w:val="Tabletext"/>
              <w:widowControl w:val="0"/>
              <w:rPr>
                <w:color w:val="auto"/>
              </w:rPr>
            </w:pPr>
            <w:r w:rsidRPr="004C6265">
              <w:rPr>
                <w:color w:val="auto"/>
              </w:rPr>
              <w:t>AWS security service</w:t>
            </w:r>
            <w:r w:rsidR="001A1B29">
              <w:rPr>
                <w:color w:val="auto"/>
              </w:rPr>
              <w:t xml:space="preserve"> or feature</w:t>
            </w:r>
          </w:p>
        </w:tc>
        <w:tc>
          <w:tcPr>
            <w:tcW w:w="5809" w:type="dxa"/>
          </w:tcPr>
          <w:p w14:paraId="33AABD36" w14:textId="47D9AAF2" w:rsidR="00A20269" w:rsidRPr="004C6265" w:rsidRDefault="00A20269" w:rsidP="00353B61">
            <w:pPr>
              <w:pStyle w:val="Tabletext"/>
              <w:widowControl w:val="0"/>
              <w:cnfStyle w:val="100000000000" w:firstRow="1" w:lastRow="0" w:firstColumn="0" w:lastColumn="0" w:oddVBand="0" w:evenVBand="0" w:oddHBand="0" w:evenHBand="0" w:firstRowFirstColumn="0" w:firstRowLastColumn="0" w:lastRowFirstColumn="0" w:lastRowLastColumn="0"/>
              <w:rPr>
                <w:color w:val="auto"/>
              </w:rPr>
            </w:pPr>
            <w:r w:rsidRPr="004C6265">
              <w:rPr>
                <w:color w:val="auto"/>
              </w:rPr>
              <w:t>Sumo Logic apps</w:t>
            </w:r>
            <w:r w:rsidR="002B5923">
              <w:rPr>
                <w:color w:val="auto"/>
              </w:rPr>
              <w:t xml:space="preserve"> for the following AWS services or features</w:t>
            </w:r>
          </w:p>
        </w:tc>
      </w:tr>
      <w:tr w:rsidR="00A20269" w14:paraId="3E5AA153"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2B2EF92F" w14:textId="758D060E" w:rsidR="00A20269" w:rsidRPr="00F74A84" w:rsidRDefault="00065EA0" w:rsidP="00353B61">
            <w:pPr>
              <w:pStyle w:val="Tabletext"/>
            </w:pPr>
            <w:hyperlink r:id="rId17" w:history="1">
              <w:r w:rsidR="00A20269" w:rsidRPr="00A20269">
                <w:rPr>
                  <w:rStyle w:val="Hyperlink"/>
                  <w:b w:val="0"/>
                </w:rPr>
                <w:t>AWS CloudTrail</w:t>
              </w:r>
            </w:hyperlink>
          </w:p>
        </w:tc>
        <w:tc>
          <w:tcPr>
            <w:tcW w:w="5809" w:type="dxa"/>
            <w:tcBorders>
              <w:left w:val="single" w:sz="4" w:space="0" w:color="auto"/>
            </w:tcBorders>
          </w:tcPr>
          <w:p w14:paraId="441A41C9" w14:textId="7823099A" w:rsidR="00A20269" w:rsidRPr="00FC7492" w:rsidRDefault="00065EA0" w:rsidP="00353B61">
            <w:pPr>
              <w:pStyle w:val="Tabletext"/>
              <w:cnfStyle w:val="000000000000" w:firstRow="0" w:lastRow="0" w:firstColumn="0" w:lastColumn="0" w:oddVBand="0" w:evenVBand="0" w:oddHBand="0" w:evenHBand="0" w:firstRowFirstColumn="0" w:firstRowLastColumn="0" w:lastRowFirstColumn="0" w:lastRowLastColumn="0"/>
            </w:pPr>
            <w:hyperlink r:id="rId18" w:history="1">
              <w:r w:rsidR="00A20269" w:rsidRPr="00A20269">
                <w:rPr>
                  <w:rStyle w:val="Hyperlink"/>
                </w:rPr>
                <w:t>AWS CloudTrail</w:t>
              </w:r>
            </w:hyperlink>
            <w:r w:rsidR="00A20269" w:rsidRPr="00FC7492">
              <w:t xml:space="preserve">, </w:t>
            </w:r>
            <w:hyperlink r:id="rId19" w:history="1">
              <w:r w:rsidR="00A20269" w:rsidRPr="00A20269">
                <w:rPr>
                  <w:rStyle w:val="Hyperlink"/>
                </w:rPr>
                <w:t>PCI DSS compliance for AWS CloudTrail,</w:t>
              </w:r>
            </w:hyperlink>
            <w:r w:rsidR="00A20269" w:rsidRPr="00FC7492">
              <w:t xml:space="preserve"> </w:t>
            </w:r>
            <w:hyperlink r:id="rId20" w:history="1">
              <w:r w:rsidR="00A20269" w:rsidRPr="00A20269">
                <w:rPr>
                  <w:rStyle w:val="Hyperlink"/>
                </w:rPr>
                <w:t>CIS AWS foundations benchmark</w:t>
              </w:r>
            </w:hyperlink>
            <w:r w:rsidR="009E28D3">
              <w:rPr>
                <w:rStyle w:val="Hyperlink"/>
              </w:rPr>
              <w:t xml:space="preserve">,  </w:t>
            </w:r>
            <w:ins w:id="20" w:author="Arun Patyal" w:date="2021-09-01T17:14:00Z">
              <w:r w:rsidR="00492C82">
                <w:rPr>
                  <w:rStyle w:val="Hyperlink"/>
                </w:rPr>
                <w:fldChar w:fldCharType="begin"/>
              </w:r>
              <w:r w:rsidR="00492C82">
                <w:rPr>
                  <w:rStyle w:val="Hyperlink"/>
                </w:rPr>
                <w:instrText xml:space="preserve"> HYPERLINK "https://help.sumologic.com/07Sumo-Logic-Apps/Cloud_Security_Monitoring_and_Analytics/Amazon_CloudTrail_-_Cloud_Security_Monitoring_and_Analytics" </w:instrText>
              </w:r>
              <w:r w:rsidR="00492C82">
                <w:rPr>
                  <w:rStyle w:val="Hyperlink"/>
                </w:rPr>
                <w:fldChar w:fldCharType="separate"/>
              </w:r>
              <w:r w:rsidR="00492C82" w:rsidRPr="00365E5F">
                <w:rPr>
                  <w:rStyle w:val="Hyperlink"/>
                </w:rPr>
                <w:t>Amazon CloudTrail - Sumo Cloud Security Monitoring and Analytics</w:t>
              </w:r>
              <w:r w:rsidR="00492C82">
                <w:rPr>
                  <w:rStyle w:val="Hyperlink"/>
                </w:rPr>
                <w:fldChar w:fldCharType="end"/>
              </w:r>
              <w:r w:rsidR="00492C82">
                <w:rPr>
                  <w:rStyle w:val="Hyperlink"/>
                </w:rPr>
                <w:t xml:space="preserve">, </w:t>
              </w:r>
              <w:r w:rsidR="00492C82">
                <w:rPr>
                  <w:rStyle w:val="Hyperlink"/>
                </w:rPr>
                <w:fldChar w:fldCharType="begin"/>
              </w:r>
              <w:r w:rsidR="00492C82">
                <w:rPr>
                  <w:rStyle w:val="Hyperlink"/>
                </w:rPr>
                <w:instrText xml:space="preserve"> HYPERLINK "https://help.sumologic.com/07Sumo-Logic-Apps/01Amazon_and_AWS/Global_Intelligence_for_AWS_CloudTrail" </w:instrText>
              </w:r>
              <w:r w:rsidR="00492C82">
                <w:rPr>
                  <w:rStyle w:val="Hyperlink"/>
                </w:rPr>
                <w:fldChar w:fldCharType="separate"/>
              </w:r>
              <w:r w:rsidR="00492C82" w:rsidRPr="009E28D3">
                <w:rPr>
                  <w:rStyle w:val="Hyperlink"/>
                </w:rPr>
                <w:t>Sumo Global Intelligence for AWS CloudTrail SecOps App</w:t>
              </w:r>
              <w:r w:rsidR="00492C82">
                <w:rPr>
                  <w:rStyle w:val="Hyperlink"/>
                </w:rPr>
                <w:fldChar w:fldCharType="end"/>
              </w:r>
            </w:ins>
          </w:p>
        </w:tc>
      </w:tr>
      <w:tr w:rsidR="00A20269" w14:paraId="1FF5F7EC"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35EBB6CF" w14:textId="01D0053E" w:rsidR="00A20269" w:rsidRPr="00F74A84" w:rsidRDefault="00065EA0" w:rsidP="00353B61">
            <w:pPr>
              <w:pStyle w:val="Tabletext"/>
            </w:pPr>
            <w:hyperlink r:id="rId21" w:history="1">
              <w:r w:rsidR="00A20269" w:rsidRPr="00A20269">
                <w:rPr>
                  <w:rStyle w:val="Hyperlink"/>
                  <w:b w:val="0"/>
                </w:rPr>
                <w:t xml:space="preserve">Amazon </w:t>
              </w:r>
              <w:proofErr w:type="spellStart"/>
              <w:r w:rsidR="00A20269" w:rsidRPr="00A20269">
                <w:rPr>
                  <w:rStyle w:val="Hyperlink"/>
                  <w:b w:val="0"/>
                </w:rPr>
                <w:t>GuardDuty</w:t>
              </w:r>
              <w:proofErr w:type="spellEnd"/>
            </w:hyperlink>
          </w:p>
        </w:tc>
        <w:tc>
          <w:tcPr>
            <w:tcW w:w="5809" w:type="dxa"/>
            <w:tcBorders>
              <w:left w:val="single" w:sz="4" w:space="0" w:color="auto"/>
            </w:tcBorders>
          </w:tcPr>
          <w:p w14:paraId="2ED0EBE2" w14:textId="1794DABD" w:rsidR="00A20269" w:rsidRPr="00DA5029" w:rsidRDefault="00065EA0" w:rsidP="00353B61">
            <w:pPr>
              <w:pStyle w:val="Tabletext"/>
              <w:cnfStyle w:val="000000000000" w:firstRow="0" w:lastRow="0" w:firstColumn="0" w:lastColumn="0" w:oddVBand="0" w:evenVBand="0" w:oddHBand="0" w:evenHBand="0" w:firstRowFirstColumn="0" w:firstRowLastColumn="0" w:lastRowFirstColumn="0" w:lastRowLastColumn="0"/>
              <w:rPr>
                <w:color w:val="212120"/>
              </w:rPr>
            </w:pPr>
            <w:hyperlink r:id="rId22" w:history="1">
              <w:r w:rsidR="00A20269" w:rsidRPr="00A20269">
                <w:rPr>
                  <w:rStyle w:val="Hyperlink"/>
                </w:rPr>
                <w:t xml:space="preserve">Amazon </w:t>
              </w:r>
              <w:proofErr w:type="spellStart"/>
              <w:r w:rsidR="00A20269" w:rsidRPr="00A20269">
                <w:rPr>
                  <w:rStyle w:val="Hyperlink"/>
                </w:rPr>
                <w:t>GuardDuty</w:t>
              </w:r>
              <w:proofErr w:type="spellEnd"/>
            </w:hyperlink>
            <w:r w:rsidR="00A20269" w:rsidRPr="00F74A84">
              <w:t xml:space="preserve">, </w:t>
            </w:r>
            <w:ins w:id="21" w:author="Arun Patyal" w:date="2021-09-01T17:15:00Z">
              <w:r w:rsidR="00492C82">
                <w:fldChar w:fldCharType="begin"/>
              </w:r>
              <w:r w:rsidR="00492C82">
                <w:instrText xml:space="preserve"> HYPERLINK "https://help.sumologic.com/07Sumo-Logic-Apps/01Amazon_and_AWS/Global_Intelligence_for_Amazon_GuardDuty" </w:instrText>
              </w:r>
              <w:r w:rsidR="00492C82">
                <w:fldChar w:fldCharType="separate"/>
              </w:r>
              <w:r w:rsidR="00492C82" w:rsidRPr="00A20269">
                <w:rPr>
                  <w:rStyle w:val="Hyperlink"/>
                </w:rPr>
                <w:t xml:space="preserve">Global Intelligence for Amazon </w:t>
              </w:r>
              <w:proofErr w:type="spellStart"/>
              <w:r w:rsidR="00492C82" w:rsidRPr="00A20269">
                <w:rPr>
                  <w:rStyle w:val="Hyperlink"/>
                </w:rPr>
                <w:t>GuardDuty</w:t>
              </w:r>
              <w:proofErr w:type="spellEnd"/>
              <w:r w:rsidR="00492C82">
                <w:rPr>
                  <w:rStyle w:val="Hyperlink"/>
                </w:rPr>
                <w:fldChar w:fldCharType="end"/>
              </w:r>
            </w:ins>
          </w:p>
        </w:tc>
      </w:tr>
      <w:tr w:rsidR="00A20269" w14:paraId="1721425D"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3A34E2C4" w14:textId="76E127BE" w:rsidR="00A20269" w:rsidRPr="00F74A84" w:rsidRDefault="00065EA0" w:rsidP="00353B61">
            <w:pPr>
              <w:pStyle w:val="Tabletext"/>
            </w:pPr>
            <w:hyperlink r:id="rId23" w:history="1">
              <w:r w:rsidR="00A20269" w:rsidRPr="00A20269">
                <w:rPr>
                  <w:rStyle w:val="Hyperlink"/>
                  <w:b w:val="0"/>
                </w:rPr>
                <w:t>Amazon VPC flow logs</w:t>
              </w:r>
            </w:hyperlink>
          </w:p>
        </w:tc>
        <w:tc>
          <w:tcPr>
            <w:tcW w:w="5809" w:type="dxa"/>
            <w:tcBorders>
              <w:left w:val="single" w:sz="4" w:space="0" w:color="auto"/>
            </w:tcBorders>
          </w:tcPr>
          <w:p w14:paraId="19EC3E5D" w14:textId="5E3371F6" w:rsidR="00A20269" w:rsidRPr="008D160F" w:rsidRDefault="00065EA0" w:rsidP="00353B61">
            <w:pPr>
              <w:pStyle w:val="Tabletext"/>
              <w:cnfStyle w:val="000000000000" w:firstRow="0" w:lastRow="0" w:firstColumn="0" w:lastColumn="0" w:oddVBand="0" w:evenVBand="0" w:oddHBand="0" w:evenHBand="0" w:firstRowFirstColumn="0" w:firstRowLastColumn="0" w:lastRowFirstColumn="0" w:lastRowLastColumn="0"/>
            </w:pPr>
            <w:hyperlink r:id="rId24" w:history="1">
              <w:r w:rsidR="00A20269" w:rsidRPr="007E74A9">
                <w:rPr>
                  <w:rStyle w:val="Hyperlink"/>
                </w:rPr>
                <w:t>Amazon VPC flow logs</w:t>
              </w:r>
            </w:hyperlink>
            <w:r w:rsidR="00A20269" w:rsidRPr="00FC7492">
              <w:t xml:space="preserve">, </w:t>
            </w:r>
            <w:hyperlink r:id="rId25" w:history="1">
              <w:r w:rsidR="00A20269" w:rsidRPr="007E74A9">
                <w:rPr>
                  <w:rStyle w:val="Hyperlink"/>
                </w:rPr>
                <w:t>PCI DSS compliance for Amazon VPC flow logs,</w:t>
              </w:r>
            </w:hyperlink>
            <w:r w:rsidR="00A20269" w:rsidRPr="00FC7492">
              <w:t xml:space="preserve"> </w:t>
            </w:r>
            <w:hyperlink r:id="rId26" w:history="1">
              <w:r w:rsidR="00A20269" w:rsidRPr="007E74A9">
                <w:rPr>
                  <w:rStyle w:val="Hyperlink"/>
                </w:rPr>
                <w:t>Threat Intel for AWS</w:t>
              </w:r>
            </w:hyperlink>
            <w:r w:rsidR="009E28D3">
              <w:rPr>
                <w:rStyle w:val="Hyperlink"/>
              </w:rPr>
              <w:t xml:space="preserve">, </w:t>
            </w:r>
            <w:ins w:id="22" w:author="Arun Patyal" w:date="2021-09-01T17:15:00Z">
              <w:r w:rsidR="00492C82">
                <w:rPr>
                  <w:rStyle w:val="Hyperlink"/>
                </w:rPr>
                <w:fldChar w:fldCharType="begin"/>
              </w:r>
              <w:r w:rsidR="00492C82">
                <w:rPr>
                  <w:rStyle w:val="Hyperlink"/>
                </w:rPr>
                <w:instrText xml:space="preserve"> HYPERLINK "https://help.sumologic.com/07Sumo-Logic-Apps/Cloud_Security_Monitoring_and_Analytics/Amazon_VPC_Flow_-_Cloud_Security_Monitoring_and_Analytics" </w:instrText>
              </w:r>
              <w:r w:rsidR="00492C82">
                <w:rPr>
                  <w:rStyle w:val="Hyperlink"/>
                </w:rPr>
                <w:fldChar w:fldCharType="separate"/>
              </w:r>
              <w:r w:rsidR="00492C82" w:rsidRPr="009E28D3">
                <w:rPr>
                  <w:rStyle w:val="Hyperlink"/>
                </w:rPr>
                <w:t>Amazon VPC Flow - Sumo Cloud Security Monitoring and Analytics</w:t>
              </w:r>
              <w:r w:rsidR="00492C82">
                <w:rPr>
                  <w:rStyle w:val="Hyperlink"/>
                </w:rPr>
                <w:fldChar w:fldCharType="end"/>
              </w:r>
            </w:ins>
          </w:p>
        </w:tc>
      </w:tr>
      <w:tr w:rsidR="00A20269" w14:paraId="292555D6"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71FBB5AF" w14:textId="0773717B" w:rsidR="00A20269" w:rsidRPr="00F74A84" w:rsidRDefault="00065EA0" w:rsidP="00353B61">
            <w:pPr>
              <w:pStyle w:val="Tabletext"/>
            </w:pPr>
            <w:hyperlink r:id="rId27" w:history="1">
              <w:r w:rsidR="001A1B29">
                <w:rPr>
                  <w:rStyle w:val="Hyperlink"/>
                  <w:b w:val="0"/>
                </w:rPr>
                <w:t>Amazon S3 access logging</w:t>
              </w:r>
            </w:hyperlink>
          </w:p>
        </w:tc>
        <w:tc>
          <w:tcPr>
            <w:tcW w:w="5809" w:type="dxa"/>
            <w:tcBorders>
              <w:left w:val="single" w:sz="4" w:space="0" w:color="auto"/>
            </w:tcBorders>
          </w:tcPr>
          <w:p w14:paraId="6075FADA" w14:textId="0953FA81" w:rsidR="00A20269" w:rsidRPr="00F74A84" w:rsidRDefault="00065EA0" w:rsidP="00353B61">
            <w:pPr>
              <w:pStyle w:val="Tabletext"/>
              <w:cnfStyle w:val="000000000000" w:firstRow="0" w:lastRow="0" w:firstColumn="0" w:lastColumn="0" w:oddVBand="0" w:evenVBand="0" w:oddHBand="0" w:evenHBand="0" w:firstRowFirstColumn="0" w:firstRowLastColumn="0" w:lastRowFirstColumn="0" w:lastRowLastColumn="0"/>
            </w:pPr>
            <w:hyperlink r:id="rId28" w:history="1">
              <w:r w:rsidR="00A20269" w:rsidRPr="007E74A9">
                <w:rPr>
                  <w:rStyle w:val="Hyperlink"/>
                </w:rPr>
                <w:t>S3 audit</w:t>
              </w:r>
            </w:hyperlink>
          </w:p>
        </w:tc>
      </w:tr>
      <w:tr w:rsidR="00A20269" w14:paraId="438CF388"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185AC803" w14:textId="45B44676" w:rsidR="00A20269" w:rsidRPr="00F74A84" w:rsidRDefault="00065EA0" w:rsidP="00353B61">
            <w:pPr>
              <w:pStyle w:val="Tabletext"/>
            </w:pPr>
            <w:hyperlink r:id="rId29" w:history="1">
              <w:r w:rsidR="00A20269" w:rsidRPr="00A20269">
                <w:rPr>
                  <w:rStyle w:val="Hyperlink"/>
                  <w:b w:val="0"/>
                </w:rPr>
                <w:t>AWS Security Hub</w:t>
              </w:r>
            </w:hyperlink>
          </w:p>
        </w:tc>
        <w:tc>
          <w:tcPr>
            <w:tcW w:w="5809" w:type="dxa"/>
            <w:tcBorders>
              <w:left w:val="single" w:sz="4" w:space="0" w:color="auto"/>
            </w:tcBorders>
          </w:tcPr>
          <w:p w14:paraId="6DB7E9B0" w14:textId="5FA8AAA6" w:rsidR="00A20269" w:rsidRPr="00F74A84" w:rsidRDefault="00065EA0" w:rsidP="00353B61">
            <w:pPr>
              <w:pStyle w:val="Tabletext"/>
              <w:cnfStyle w:val="000000000000" w:firstRow="0" w:lastRow="0" w:firstColumn="0" w:lastColumn="0" w:oddVBand="0" w:evenVBand="0" w:oddHBand="0" w:evenHBand="0" w:firstRowFirstColumn="0" w:firstRowLastColumn="0" w:lastRowFirstColumn="0" w:lastRowLastColumn="0"/>
            </w:pPr>
            <w:hyperlink r:id="rId30" w:history="1">
              <w:r w:rsidR="00A20269" w:rsidRPr="007E74A9">
                <w:rPr>
                  <w:rStyle w:val="Hyperlink"/>
                </w:rPr>
                <w:t>AWS Security Hub</w:t>
              </w:r>
            </w:hyperlink>
          </w:p>
        </w:tc>
      </w:tr>
      <w:tr w:rsidR="00A20269" w14:paraId="3990D5A7"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11678625" w14:textId="363DCCA4" w:rsidR="00A20269" w:rsidRPr="00F74A84" w:rsidRDefault="00065EA0" w:rsidP="00353B61">
            <w:pPr>
              <w:pStyle w:val="Tabletext"/>
            </w:pPr>
            <w:hyperlink r:id="rId31" w:history="1">
              <w:r w:rsidR="00A20269" w:rsidRPr="00A20269">
                <w:rPr>
                  <w:rStyle w:val="Hyperlink"/>
                  <w:b w:val="0"/>
                </w:rPr>
                <w:t>AWS WAF</w:t>
              </w:r>
            </w:hyperlink>
          </w:p>
        </w:tc>
        <w:tc>
          <w:tcPr>
            <w:tcW w:w="5809" w:type="dxa"/>
            <w:tcBorders>
              <w:left w:val="single" w:sz="4" w:space="0" w:color="auto"/>
            </w:tcBorders>
          </w:tcPr>
          <w:p w14:paraId="4B91F5D5" w14:textId="39365630" w:rsidR="00A20269" w:rsidRPr="00F74A84" w:rsidRDefault="00065EA0" w:rsidP="00353B61">
            <w:pPr>
              <w:pStyle w:val="Tabletext"/>
              <w:cnfStyle w:val="000000000000" w:firstRow="0" w:lastRow="0" w:firstColumn="0" w:lastColumn="0" w:oddVBand="0" w:evenVBand="0" w:oddHBand="0" w:evenHBand="0" w:firstRowFirstColumn="0" w:firstRowLastColumn="0" w:lastRowFirstColumn="0" w:lastRowLastColumn="0"/>
            </w:pPr>
            <w:hyperlink r:id="rId32" w:history="1">
              <w:r w:rsidR="00A20269" w:rsidRPr="007E74A9">
                <w:rPr>
                  <w:rStyle w:val="Hyperlink"/>
                </w:rPr>
                <w:t>AWS WAF</w:t>
              </w:r>
            </w:hyperlink>
          </w:p>
        </w:tc>
      </w:tr>
      <w:tr w:rsidR="00A20269" w14:paraId="386D6477"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04614961" w14:textId="621912E6" w:rsidR="00A20269" w:rsidRPr="00F74A84" w:rsidRDefault="00065EA0" w:rsidP="00353B61">
            <w:pPr>
              <w:pStyle w:val="Tabletext"/>
            </w:pPr>
            <w:hyperlink r:id="rId33" w:history="1">
              <w:r w:rsidR="00A20269" w:rsidRPr="00A20269">
                <w:rPr>
                  <w:rStyle w:val="Hyperlink"/>
                  <w:b w:val="0"/>
                </w:rPr>
                <w:t>AWS Config</w:t>
              </w:r>
            </w:hyperlink>
          </w:p>
        </w:tc>
        <w:tc>
          <w:tcPr>
            <w:tcW w:w="5809" w:type="dxa"/>
            <w:tcBorders>
              <w:left w:val="single" w:sz="4" w:space="0" w:color="auto"/>
            </w:tcBorders>
          </w:tcPr>
          <w:p w14:paraId="2348BC52" w14:textId="4F7BAD4F" w:rsidR="00A20269" w:rsidRPr="00F74A84" w:rsidRDefault="00065EA0" w:rsidP="00353B61">
            <w:pPr>
              <w:pStyle w:val="Tabletext"/>
              <w:cnfStyle w:val="000000000000" w:firstRow="0" w:lastRow="0" w:firstColumn="0" w:lastColumn="0" w:oddVBand="0" w:evenVBand="0" w:oddHBand="0" w:evenHBand="0" w:firstRowFirstColumn="0" w:firstRowLastColumn="0" w:lastRowFirstColumn="0" w:lastRowLastColumn="0"/>
            </w:pPr>
            <w:hyperlink r:id="rId34" w:history="1">
              <w:r w:rsidR="00A20269" w:rsidRPr="007E74A9">
                <w:rPr>
                  <w:rStyle w:val="Hyperlink"/>
                </w:rPr>
                <w:t>AWS Config</w:t>
              </w:r>
            </w:hyperlink>
          </w:p>
        </w:tc>
      </w:tr>
      <w:tr w:rsidR="00492C82" w14:paraId="32D0B063"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1C37FA69" w14:textId="0B4A911E" w:rsidR="00492C82" w:rsidRDefault="00492C82" w:rsidP="00492C82">
            <w:pPr>
              <w:pStyle w:val="Tabletext"/>
            </w:pPr>
            <w:ins w:id="23" w:author="Arun Patyal" w:date="2021-09-01T17:15:00Z">
              <w:r>
                <w:rPr>
                  <w:rStyle w:val="Hyperlink"/>
                </w:rPr>
                <w:fldChar w:fldCharType="begin"/>
              </w:r>
              <w:r>
                <w:rPr>
                  <w:rStyle w:val="Hyperlink"/>
                  <w:b w:val="0"/>
                </w:rPr>
                <w:instrText xml:space="preserve"> HYPERLINK "https://aws.amazon.com/network-firewall/" </w:instrText>
              </w:r>
              <w:r>
                <w:rPr>
                  <w:rStyle w:val="Hyperlink"/>
                </w:rPr>
                <w:fldChar w:fldCharType="separate"/>
              </w:r>
              <w:r w:rsidRPr="00365E5F">
                <w:rPr>
                  <w:rStyle w:val="Hyperlink"/>
                  <w:b w:val="0"/>
                </w:rPr>
                <w:t>AWS Network Firewall</w:t>
              </w:r>
              <w:r>
                <w:rPr>
                  <w:rStyle w:val="Hyperlink"/>
                </w:rPr>
                <w:fldChar w:fldCharType="end"/>
              </w:r>
            </w:ins>
          </w:p>
        </w:tc>
        <w:tc>
          <w:tcPr>
            <w:tcW w:w="5809" w:type="dxa"/>
            <w:tcBorders>
              <w:left w:val="single" w:sz="4" w:space="0" w:color="auto"/>
            </w:tcBorders>
          </w:tcPr>
          <w:p w14:paraId="2A8E5E9F" w14:textId="46ADE8D1" w:rsidR="00492C82" w:rsidRDefault="00492C82" w:rsidP="00492C82">
            <w:pPr>
              <w:pStyle w:val="Tabletext"/>
              <w:cnfStyle w:val="000000000000" w:firstRow="0" w:lastRow="0" w:firstColumn="0" w:lastColumn="0" w:oddVBand="0" w:evenVBand="0" w:oddHBand="0" w:evenHBand="0" w:firstRowFirstColumn="0" w:firstRowLastColumn="0" w:lastRowFirstColumn="0" w:lastRowLastColumn="0"/>
            </w:pPr>
            <w:ins w:id="24" w:author="Arun Patyal" w:date="2021-09-01T17:15:00Z">
              <w:r>
                <w:fldChar w:fldCharType="begin"/>
              </w:r>
              <w:r>
                <w:instrText xml:space="preserve"> HYPERLINK "https://help.sumologic.com/07Sumo-Logic-Apps/01Amazon_and_AWS/AWS_Network_Firewall" </w:instrText>
              </w:r>
              <w:r>
                <w:fldChar w:fldCharType="separate"/>
              </w:r>
              <w:r w:rsidRPr="00492C82">
                <w:rPr>
                  <w:rStyle w:val="Hyperlink"/>
                </w:rPr>
                <w:t>AWS Network Firewall</w:t>
              </w:r>
              <w:r>
                <w:fldChar w:fldCharType="end"/>
              </w:r>
            </w:ins>
          </w:p>
        </w:tc>
      </w:tr>
    </w:tbl>
    <w:p w14:paraId="6AFB5A65" w14:textId="33307B61" w:rsidR="009A6C75" w:rsidRDefault="009A6C75" w:rsidP="008934B8">
      <w:pPr>
        <w:pStyle w:val="Heading2"/>
      </w:pPr>
      <w:bookmarkStart w:id="25" w:name="_Toc41983695"/>
      <w:r>
        <w:t>Scenarios supported by this Quick</w:t>
      </w:r>
      <w:r w:rsidR="00F76811">
        <w:t xml:space="preserve"> </w:t>
      </w:r>
      <w:r>
        <w:t>Start</w:t>
      </w:r>
      <w:bookmarkEnd w:id="25"/>
    </w:p>
    <w:p w14:paraId="55860BBE" w14:textId="04CF2D41" w:rsidR="004D3558" w:rsidRDefault="009A6C75" w:rsidP="00F76811">
      <w:pPr>
        <w:rPr>
          <w:shd w:val="clear" w:color="auto" w:fill="FFFFFF"/>
        </w:rPr>
      </w:pPr>
      <w:r w:rsidRPr="00F76811">
        <w:rPr>
          <w:shd w:val="clear" w:color="auto" w:fill="FFFFFF"/>
        </w:rPr>
        <w:t>This Quick</w:t>
      </w:r>
      <w:r w:rsidR="00CD65CA">
        <w:rPr>
          <w:shd w:val="clear" w:color="auto" w:fill="FFFFFF"/>
        </w:rPr>
        <w:t xml:space="preserve"> </w:t>
      </w:r>
      <w:r w:rsidR="001B3510" w:rsidRPr="00F76811">
        <w:rPr>
          <w:shd w:val="clear" w:color="auto" w:fill="FFFFFF"/>
        </w:rPr>
        <w:t>S</w:t>
      </w:r>
      <w:r w:rsidRPr="00F76811">
        <w:rPr>
          <w:shd w:val="clear" w:color="auto" w:fill="FFFFFF"/>
        </w:rPr>
        <w:t>tart supports the following scenarios:</w:t>
      </w:r>
    </w:p>
    <w:p w14:paraId="127D50AB" w14:textId="0C675A88" w:rsidR="004D3558" w:rsidRPr="00672479" w:rsidRDefault="009A6C75" w:rsidP="00672479">
      <w:pPr>
        <w:pStyle w:val="ListBullet"/>
      </w:pPr>
      <w:r w:rsidRPr="00040D0E">
        <w:rPr>
          <w:rStyle w:val="Run-inhead"/>
        </w:rPr>
        <w:t xml:space="preserve">Scenario 1: </w:t>
      </w:r>
      <w:r w:rsidR="008B76D7" w:rsidRPr="00040D0E">
        <w:rPr>
          <w:rStyle w:val="Run-inhead"/>
        </w:rPr>
        <w:t xml:space="preserve">You </w:t>
      </w:r>
      <w:r w:rsidR="00040D0E">
        <w:rPr>
          <w:rStyle w:val="Run-inhead"/>
        </w:rPr>
        <w:t>do not use</w:t>
      </w:r>
      <w:r w:rsidRPr="00040D0E">
        <w:rPr>
          <w:rStyle w:val="Run-inhead"/>
        </w:rPr>
        <w:t xml:space="preserve"> AWS </w:t>
      </w:r>
      <w:r w:rsidR="00F76811" w:rsidRPr="00040D0E">
        <w:rPr>
          <w:rStyle w:val="Run-inhead"/>
        </w:rPr>
        <w:t xml:space="preserve">security </w:t>
      </w:r>
      <w:r w:rsidRPr="00040D0E">
        <w:rPr>
          <w:rStyle w:val="Run-inhead"/>
        </w:rPr>
        <w:t>services and Sumo Logic</w:t>
      </w:r>
      <w:r w:rsidR="008B76D7" w:rsidRPr="00040D0E">
        <w:t>.</w:t>
      </w:r>
      <w:r w:rsidRPr="00672479">
        <w:t xml:space="preserve"> You </w:t>
      </w:r>
      <w:r w:rsidR="00F61BC5" w:rsidRPr="00672479">
        <w:t xml:space="preserve">did </w:t>
      </w:r>
      <w:r w:rsidRPr="00672479">
        <w:t xml:space="preserve">not </w:t>
      </w:r>
      <w:r w:rsidR="00F61BC5" w:rsidRPr="00672479">
        <w:t>configure</w:t>
      </w:r>
      <w:r w:rsidRPr="00672479">
        <w:t xml:space="preserve"> AWS to use one or more of the security services </w:t>
      </w:r>
      <w:r w:rsidR="00F76811" w:rsidRPr="00672479">
        <w:t xml:space="preserve">listed under Specialized knowledge, but you want </w:t>
      </w:r>
      <w:r w:rsidRPr="00672479">
        <w:t>to do so and want to collect and analyze that data in Sumo Logic</w:t>
      </w:r>
      <w:r w:rsidR="00D40695" w:rsidRPr="00672479">
        <w:t xml:space="preserve"> </w:t>
      </w:r>
      <w:r w:rsidR="00F76811" w:rsidRPr="00672479">
        <w:t xml:space="preserve">by using </w:t>
      </w:r>
      <w:r w:rsidR="007D0CDC" w:rsidRPr="00672479">
        <w:t xml:space="preserve">Sumo Logic </w:t>
      </w:r>
      <w:r w:rsidR="00D40695" w:rsidRPr="00672479">
        <w:t>apps</w:t>
      </w:r>
      <w:r w:rsidRPr="00672479">
        <w:t xml:space="preserve">. </w:t>
      </w:r>
      <w:r w:rsidR="00F61BC5" w:rsidRPr="00672479">
        <w:t>For</w:t>
      </w:r>
      <w:r w:rsidRPr="00672479">
        <w:t xml:space="preserve"> this scenario, use the Quick</w:t>
      </w:r>
      <w:r w:rsidR="00F76811" w:rsidRPr="00672479">
        <w:t xml:space="preserve"> </w:t>
      </w:r>
      <w:r w:rsidRPr="00672479">
        <w:t>Start to set</w:t>
      </w:r>
      <w:r w:rsidR="00F76811" w:rsidRPr="00672479">
        <w:t xml:space="preserve"> </w:t>
      </w:r>
      <w:r w:rsidRPr="00672479">
        <w:t xml:space="preserve">up AWS security services </w:t>
      </w:r>
      <w:r w:rsidR="00F61BC5" w:rsidRPr="00672479">
        <w:t>and</w:t>
      </w:r>
      <w:r w:rsidRPr="00672479">
        <w:t xml:space="preserve"> </w:t>
      </w:r>
      <w:r w:rsidR="007D0CDC" w:rsidRPr="00672479">
        <w:t xml:space="preserve">configure </w:t>
      </w:r>
      <w:r w:rsidRPr="00672479">
        <w:t>Sumo Logic.</w:t>
      </w:r>
    </w:p>
    <w:p w14:paraId="6C8C5F06" w14:textId="5E825B2F" w:rsidR="004D3558" w:rsidRPr="00672479" w:rsidRDefault="009A6C75" w:rsidP="00672479">
      <w:pPr>
        <w:pStyle w:val="ListBullet"/>
      </w:pPr>
      <w:r w:rsidRPr="00040D0E">
        <w:rPr>
          <w:rStyle w:val="Run-inhead"/>
        </w:rPr>
        <w:t xml:space="preserve">Scenario 2: </w:t>
      </w:r>
      <w:r w:rsidR="008B76D7" w:rsidRPr="00040D0E">
        <w:rPr>
          <w:rStyle w:val="Run-inhead"/>
        </w:rPr>
        <w:t xml:space="preserve">You </w:t>
      </w:r>
      <w:r w:rsidR="00F61BC5" w:rsidRPr="00040D0E">
        <w:rPr>
          <w:rStyle w:val="Run-inhead"/>
        </w:rPr>
        <w:t>use</w:t>
      </w:r>
      <w:r w:rsidRPr="00040D0E">
        <w:rPr>
          <w:rStyle w:val="Run-inhead"/>
        </w:rPr>
        <w:t xml:space="preserve"> AWS </w:t>
      </w:r>
      <w:r w:rsidR="00F76811" w:rsidRPr="00040D0E">
        <w:rPr>
          <w:rStyle w:val="Run-inhead"/>
        </w:rPr>
        <w:t xml:space="preserve">security </w:t>
      </w:r>
      <w:r w:rsidR="00F61BC5" w:rsidRPr="00040D0E">
        <w:rPr>
          <w:rStyle w:val="Run-inhead"/>
        </w:rPr>
        <w:t>services</w:t>
      </w:r>
      <w:r w:rsidR="00F76811" w:rsidRPr="00040D0E">
        <w:rPr>
          <w:rStyle w:val="Run-inhead"/>
        </w:rPr>
        <w:t xml:space="preserve"> </w:t>
      </w:r>
      <w:r w:rsidRPr="00040D0E">
        <w:rPr>
          <w:rStyle w:val="Run-inhead"/>
        </w:rPr>
        <w:t xml:space="preserve">but </w:t>
      </w:r>
      <w:r w:rsidR="00040D0E">
        <w:rPr>
          <w:rStyle w:val="Run-inhead"/>
        </w:rPr>
        <w:t>not</w:t>
      </w:r>
      <w:r w:rsidRPr="00040D0E">
        <w:rPr>
          <w:rStyle w:val="Run-inhead"/>
        </w:rPr>
        <w:t xml:space="preserve"> Sumo Logic</w:t>
      </w:r>
      <w:r w:rsidR="008B76D7" w:rsidRPr="00040D0E">
        <w:t>.</w:t>
      </w:r>
      <w:r w:rsidR="008B76D7" w:rsidRPr="00672479">
        <w:t xml:space="preserve"> </w:t>
      </w:r>
      <w:r w:rsidRPr="00672479">
        <w:t xml:space="preserve">You </w:t>
      </w:r>
      <w:r w:rsidR="00F61BC5" w:rsidRPr="00672479">
        <w:t>use</w:t>
      </w:r>
      <w:r w:rsidRPr="00672479">
        <w:t xml:space="preserve"> the AWS </w:t>
      </w:r>
      <w:r w:rsidR="00F76811" w:rsidRPr="00672479">
        <w:t xml:space="preserve">security </w:t>
      </w:r>
      <w:r w:rsidRPr="00672479">
        <w:t xml:space="preserve">services </w:t>
      </w:r>
      <w:r w:rsidR="00F61BC5" w:rsidRPr="00672479">
        <w:t xml:space="preserve">listed under Specialized knowledge </w:t>
      </w:r>
      <w:r w:rsidRPr="00672479">
        <w:t xml:space="preserve">but have not configured Sumo Logic to set up </w:t>
      </w:r>
      <w:r w:rsidR="00E47EB9">
        <w:t xml:space="preserve">the </w:t>
      </w:r>
      <w:r w:rsidRPr="00672479">
        <w:t xml:space="preserve">collection </w:t>
      </w:r>
      <w:r w:rsidR="00377F02">
        <w:t xml:space="preserve">of data from AWS </w:t>
      </w:r>
      <w:r w:rsidRPr="00672479">
        <w:t xml:space="preserve">and </w:t>
      </w:r>
      <w:r w:rsidR="00377F02">
        <w:t xml:space="preserve">have not installed the relevant Sumo Logic </w:t>
      </w:r>
      <w:r w:rsidRPr="00672479">
        <w:t>apps</w:t>
      </w:r>
      <w:r w:rsidR="007D0CDC" w:rsidRPr="00672479">
        <w:t xml:space="preserve"> in the Sumo Logic console</w:t>
      </w:r>
      <w:r w:rsidRPr="00672479">
        <w:t xml:space="preserve">. </w:t>
      </w:r>
      <w:r w:rsidR="00672479" w:rsidRPr="00672479">
        <w:t>For</w:t>
      </w:r>
      <w:r w:rsidRPr="00672479">
        <w:t xml:space="preserve"> this scenario, </w:t>
      </w:r>
      <w:r w:rsidR="007D0CDC" w:rsidRPr="00672479">
        <w:t xml:space="preserve">configure </w:t>
      </w:r>
      <w:r w:rsidR="00672479" w:rsidRPr="00672479">
        <w:t xml:space="preserve">the </w:t>
      </w:r>
      <w:r w:rsidR="007D0CDC" w:rsidRPr="00672479">
        <w:t xml:space="preserve">auxiliary AWS services and resources </w:t>
      </w:r>
      <w:r w:rsidR="00EA6B65" w:rsidRPr="00672479">
        <w:t>to send data to Sumo Logic</w:t>
      </w:r>
      <w:r w:rsidR="00672479" w:rsidRPr="00672479">
        <w:t xml:space="preserve">. This scenario also installs </w:t>
      </w:r>
      <w:r w:rsidR="00EA6B65" w:rsidRPr="00672479">
        <w:t xml:space="preserve">the corresponding </w:t>
      </w:r>
      <w:r w:rsidRPr="00672479">
        <w:t>Sumo Logic</w:t>
      </w:r>
      <w:r w:rsidR="00EA6B65" w:rsidRPr="00672479">
        <w:t xml:space="preserve"> apps</w:t>
      </w:r>
      <w:r w:rsidR="00C855BA" w:rsidRPr="00672479">
        <w:t>.</w:t>
      </w:r>
    </w:p>
    <w:p w14:paraId="770712F4" w14:textId="77C9AF86" w:rsidR="009A6C75" w:rsidRPr="00672479" w:rsidRDefault="009A6C75" w:rsidP="00672479">
      <w:pPr>
        <w:pStyle w:val="ListBullet"/>
      </w:pPr>
      <w:r w:rsidRPr="00040D0E">
        <w:rPr>
          <w:rStyle w:val="Run-inhead"/>
        </w:rPr>
        <w:t xml:space="preserve">Scenario 3: You </w:t>
      </w:r>
      <w:r w:rsidR="00672479" w:rsidRPr="00040D0E">
        <w:rPr>
          <w:rStyle w:val="Run-inhead"/>
        </w:rPr>
        <w:t>use</w:t>
      </w:r>
      <w:r w:rsidRPr="00040D0E">
        <w:rPr>
          <w:rStyle w:val="Run-inhead"/>
        </w:rPr>
        <w:t xml:space="preserve"> AWS </w:t>
      </w:r>
      <w:r w:rsidR="00602B8A" w:rsidRPr="00040D0E">
        <w:rPr>
          <w:rStyle w:val="Run-inhead"/>
        </w:rPr>
        <w:t xml:space="preserve">security services </w:t>
      </w:r>
      <w:r w:rsidRPr="00040D0E">
        <w:rPr>
          <w:rStyle w:val="Run-inhead"/>
        </w:rPr>
        <w:t>and Sumo Logic</w:t>
      </w:r>
      <w:r w:rsidR="008B76D7" w:rsidRPr="00040D0E">
        <w:t>.</w:t>
      </w:r>
      <w:r w:rsidR="008B76D7" w:rsidRPr="00672479">
        <w:t xml:space="preserve"> </w:t>
      </w:r>
      <w:r w:rsidR="00672479" w:rsidRPr="00672479">
        <w:t xml:space="preserve">You use the AWS security services listed under </w:t>
      </w:r>
      <w:hyperlink w:anchor="_Specialized_knowledge" w:history="1">
        <w:r w:rsidR="00672479" w:rsidRPr="002B5923">
          <w:rPr>
            <w:rStyle w:val="Hyperlink"/>
          </w:rPr>
          <w:t>Specialized knowledge</w:t>
        </w:r>
      </w:hyperlink>
      <w:r w:rsidRPr="00672479">
        <w:t xml:space="preserve"> and </w:t>
      </w:r>
      <w:r w:rsidR="00602B8A" w:rsidRPr="00672479">
        <w:t xml:space="preserve">you </w:t>
      </w:r>
      <w:r w:rsidR="00672479" w:rsidRPr="00672479">
        <w:t>collect and analyze</w:t>
      </w:r>
      <w:r w:rsidRPr="00672479">
        <w:t xml:space="preserve"> data from one or more of them in Sumo Logic. </w:t>
      </w:r>
      <w:r w:rsidR="00672479" w:rsidRPr="00672479">
        <w:t>For</w:t>
      </w:r>
      <w:r w:rsidR="00EA6B65" w:rsidRPr="00672479">
        <w:t xml:space="preserve"> this scenario, configure the auxiliary AWS services and resources to send data to Sumo Logic</w:t>
      </w:r>
      <w:r w:rsidR="00672479" w:rsidRPr="00672479">
        <w:t>. This scenario is intended</w:t>
      </w:r>
      <w:r w:rsidR="00EA6B65" w:rsidRPr="00672479">
        <w:t xml:space="preserve"> only for </w:t>
      </w:r>
      <w:r w:rsidR="00672479" w:rsidRPr="00672479">
        <w:t>non-configured</w:t>
      </w:r>
      <w:r w:rsidR="00EA6B65" w:rsidRPr="00672479">
        <w:t xml:space="preserve"> AWS security services </w:t>
      </w:r>
      <w:r w:rsidR="00672479" w:rsidRPr="00672479">
        <w:t>and</w:t>
      </w:r>
      <w:r w:rsidR="00EA6B65" w:rsidRPr="00672479">
        <w:t xml:space="preserve"> </w:t>
      </w:r>
      <w:r w:rsidR="00672479" w:rsidRPr="00672479">
        <w:t xml:space="preserve">their </w:t>
      </w:r>
      <w:r w:rsidR="00EA6B65" w:rsidRPr="00672479">
        <w:t>corresponding Sumo Logic apps.</w:t>
      </w:r>
    </w:p>
    <w:p w14:paraId="4859DF04" w14:textId="1370D72B" w:rsidR="00320A09" w:rsidRDefault="00320A09" w:rsidP="008934B8">
      <w:pPr>
        <w:pStyle w:val="Heading2"/>
      </w:pPr>
      <w:bookmarkStart w:id="26" w:name="_Toc41983696"/>
      <w:r>
        <w:t>AWS account</w:t>
      </w:r>
      <w:bookmarkEnd w:id="26"/>
    </w:p>
    <w:p w14:paraId="4A642949" w14:textId="5FF2DDA4" w:rsidR="00320A09" w:rsidRDefault="00320A09" w:rsidP="00320A09">
      <w:r>
        <w:t xml:space="preserve">If you don’t already have an AWS account, create one at </w:t>
      </w:r>
      <w:hyperlink r:id="rId35" w:tgtFrame="_blank" w:history="1">
        <w:r>
          <w:rPr>
            <w:rStyle w:val="Hyperlink"/>
            <w:rFonts w:eastAsiaTheme="majorEastAsia"/>
          </w:rPr>
          <w:t>https://aws.amazon.com</w:t>
        </w:r>
      </w:hyperlink>
      <w:r>
        <w:t xml:space="preserve"> by following the on-screen instructions. Part of the sign-up process involves receiving a phone call and entering a PIN using the phone keypad.</w:t>
      </w:r>
    </w:p>
    <w:p w14:paraId="032DD60A" w14:textId="3AC2EE17" w:rsidR="00320A09" w:rsidRDefault="00320A09" w:rsidP="008934B8">
      <w:pPr>
        <w:rPr>
          <w:shd w:val="clear" w:color="auto" w:fill="FFFFFF"/>
        </w:rPr>
      </w:pPr>
      <w:r>
        <w:rPr>
          <w:shd w:val="clear" w:color="auto" w:fill="FFFFFF"/>
        </w:rPr>
        <w:t xml:space="preserve">Your AWS account is automatically signed up for all </w:t>
      </w:r>
      <w:r w:rsidR="00FC0134">
        <w:rPr>
          <w:shd w:val="clear" w:color="auto" w:fill="FFFFFF"/>
        </w:rPr>
        <w:t xml:space="preserve">AWS </w:t>
      </w:r>
      <w:r>
        <w:rPr>
          <w:shd w:val="clear" w:color="auto" w:fill="FFFFFF"/>
        </w:rPr>
        <w:t>services. You are charged only for the services you use.</w:t>
      </w:r>
    </w:p>
    <w:p w14:paraId="01610E6E" w14:textId="23674B81" w:rsidR="00334434" w:rsidRDefault="00320A09" w:rsidP="0081499A">
      <w:pPr>
        <w:pStyle w:val="Heading2"/>
      </w:pPr>
      <w:bookmarkStart w:id="27" w:name="_Technical_requirements"/>
      <w:bookmarkStart w:id="28" w:name="_Toc41983697"/>
      <w:bookmarkEnd w:id="27"/>
      <w:r>
        <w:t>Technical r</w:t>
      </w:r>
      <w:r w:rsidR="00334434">
        <w:t>equirements</w:t>
      </w:r>
      <w:bookmarkEnd w:id="28"/>
    </w:p>
    <w:p w14:paraId="1C19FC13" w14:textId="0CA4B5E6" w:rsidR="00AF29D4" w:rsidRPr="00066457" w:rsidRDefault="00D435F4" w:rsidP="0081499A">
      <w:r>
        <w:t>The following are technical requirements for this Quick Start.</w:t>
      </w:r>
    </w:p>
    <w:p w14:paraId="2BE819BB" w14:textId="49EEA1E6" w:rsidR="00AF29D4" w:rsidRDefault="00536108" w:rsidP="0081499A">
      <w:pPr>
        <w:pStyle w:val="ListBullet"/>
      </w:pPr>
      <w:r>
        <w:t xml:space="preserve">A </w:t>
      </w:r>
      <w:r w:rsidR="00AF29D4">
        <w:t xml:space="preserve">Sumo Logic </w:t>
      </w:r>
      <w:r>
        <w:t>account</w:t>
      </w:r>
      <w:r w:rsidR="00AF29D4">
        <w:t xml:space="preserve">. If you don’t already have a Sumo Logic </w:t>
      </w:r>
      <w:r w:rsidR="009E01EE">
        <w:t xml:space="preserve">enterprise </w:t>
      </w:r>
      <w:r w:rsidR="00AF29D4">
        <w:t xml:space="preserve">account, create one at </w:t>
      </w:r>
      <w:hyperlink r:id="rId36" w:history="1">
        <w:r w:rsidR="00AF29D4" w:rsidRPr="00BE4CFA">
          <w:rPr>
            <w:rStyle w:val="Hyperlink"/>
          </w:rPr>
          <w:t>https://www.sumologic.com/</w:t>
        </w:r>
      </w:hyperlink>
      <w:r w:rsidR="00AF29D4">
        <w:t xml:space="preserve"> by following </w:t>
      </w:r>
      <w:proofErr w:type="spellStart"/>
      <w:r w:rsidR="000C3B7C" w:rsidRPr="00767237">
        <w:t>following</w:t>
      </w:r>
      <w:proofErr w:type="spellEnd"/>
      <w:r w:rsidR="000C3B7C" w:rsidRPr="00767237">
        <w:t xml:space="preserve"> the on-screen</w:t>
      </w:r>
      <w:r w:rsidR="000C3B7C" w:rsidRPr="00767237">
        <w:rPr>
          <w:spacing w:val="-3"/>
        </w:rPr>
        <w:t xml:space="preserve"> </w:t>
      </w:r>
      <w:r w:rsidR="000C3B7C" w:rsidRPr="00767237">
        <w:t>instructions</w:t>
      </w:r>
      <w:r w:rsidR="000C3B7C">
        <w:t>.</w:t>
      </w:r>
    </w:p>
    <w:p w14:paraId="022FDC16" w14:textId="1B31771B" w:rsidR="00AF29D4" w:rsidRPr="0038078A" w:rsidRDefault="00AF29D4" w:rsidP="0081499A">
      <w:pPr>
        <w:pStyle w:val="ListBullet"/>
        <w:rPr>
          <w:color w:val="auto"/>
        </w:rPr>
      </w:pPr>
      <w:r>
        <w:t>An AWS account. If you don’t already have an AWS account, create one</w:t>
      </w:r>
      <w:r>
        <w:rPr>
          <w:spacing w:val="-25"/>
        </w:rPr>
        <w:t xml:space="preserve"> </w:t>
      </w:r>
      <w:r>
        <w:t>at</w:t>
      </w:r>
      <w:r>
        <w:rPr>
          <w:color w:val="0000FF"/>
          <w:u w:val="single" w:color="0000FF"/>
        </w:rPr>
        <w:t xml:space="preserve"> </w:t>
      </w:r>
      <w:hyperlink r:id="rId37">
        <w:r>
          <w:rPr>
            <w:color w:val="0000FF"/>
            <w:u w:val="single" w:color="0000FF"/>
          </w:rPr>
          <w:t>https://aws.amazon.com</w:t>
        </w:r>
        <w:r>
          <w:rPr>
            <w:color w:val="0000FF"/>
          </w:rPr>
          <w:t xml:space="preserve"> </w:t>
        </w:r>
      </w:hyperlink>
      <w:r>
        <w:t>by following the on-screen</w:t>
      </w:r>
      <w:r>
        <w:rPr>
          <w:spacing w:val="-9"/>
        </w:rPr>
        <w:t xml:space="preserve"> </w:t>
      </w:r>
      <w:r>
        <w:t>instructions.</w:t>
      </w:r>
    </w:p>
    <w:p w14:paraId="6C34C68A" w14:textId="4C57C597" w:rsidR="000946B1" w:rsidRPr="004C6265" w:rsidRDefault="000946B1" w:rsidP="0081499A">
      <w:pPr>
        <w:pStyle w:val="ListBullet"/>
        <w:rPr>
          <w:color w:val="auto"/>
        </w:rPr>
      </w:pPr>
      <w:r w:rsidRPr="000946B1">
        <w:lastRenderedPageBreak/>
        <w:t xml:space="preserve">The ability to launch AWS CloudFormation templates that create </w:t>
      </w:r>
      <w:r w:rsidR="00536108">
        <w:t>AWS Identity and Access Management (</w:t>
      </w:r>
      <w:r w:rsidRPr="000946B1">
        <w:t>IAM</w:t>
      </w:r>
      <w:r w:rsidR="00536108">
        <w:t>)</w:t>
      </w:r>
      <w:r w:rsidRPr="000946B1">
        <w:rPr>
          <w:spacing w:val="-15"/>
        </w:rPr>
        <w:t xml:space="preserve"> </w:t>
      </w:r>
      <w:r w:rsidRPr="000946B1">
        <w:t>roles.</w:t>
      </w:r>
    </w:p>
    <w:p w14:paraId="7CC7D84A" w14:textId="7B9C6B29" w:rsidR="008057E5" w:rsidRDefault="00DA5029" w:rsidP="008057E5">
      <w:pPr>
        <w:pStyle w:val="ListBullet"/>
        <w:rPr>
          <w:color w:val="auto"/>
        </w:rPr>
      </w:pPr>
      <w:r>
        <w:rPr>
          <w:color w:val="auto"/>
        </w:rPr>
        <w:t>An u</w:t>
      </w:r>
      <w:r w:rsidR="00AE034B">
        <w:rPr>
          <w:color w:val="auto"/>
        </w:rPr>
        <w:t>nderstand</w:t>
      </w:r>
      <w:r>
        <w:rPr>
          <w:color w:val="auto"/>
        </w:rPr>
        <w:t>ing of</w:t>
      </w:r>
      <w:r w:rsidR="00AE034B">
        <w:rPr>
          <w:color w:val="auto"/>
        </w:rPr>
        <w:t xml:space="preserve"> how Sumo Logic resources are created</w:t>
      </w:r>
      <w:r w:rsidR="007F2D5D">
        <w:rPr>
          <w:color w:val="auto"/>
        </w:rPr>
        <w:t>.</w:t>
      </w:r>
    </w:p>
    <w:p w14:paraId="40AA8E96" w14:textId="0C57AC12" w:rsidR="008057E5" w:rsidRPr="00DA5029" w:rsidRDefault="008057E5" w:rsidP="00DA5029">
      <w:pPr>
        <w:pStyle w:val="ListBullet2"/>
      </w:pPr>
      <w:r w:rsidRPr="00DA5029">
        <w:t xml:space="preserve">For </w:t>
      </w:r>
      <w:r w:rsidR="006B2B89">
        <w:t xml:space="preserve">data </w:t>
      </w:r>
      <w:r w:rsidR="00DA5029">
        <w:t>c</w:t>
      </w:r>
      <w:r w:rsidRPr="00DA5029">
        <w:t>ollection</w:t>
      </w:r>
      <w:r w:rsidR="00DA5029" w:rsidRPr="00DA5029">
        <w:t>, scenario 1</w:t>
      </w:r>
      <w:r w:rsidR="00CD65CA">
        <w:t>, a</w:t>
      </w:r>
      <w:r w:rsidRPr="00DA5029">
        <w:t xml:space="preserve"> </w:t>
      </w:r>
      <w:hyperlink r:id="rId38" w:history="1">
        <w:r w:rsidRPr="00377F02">
          <w:rPr>
            <w:rStyle w:val="Hyperlink"/>
          </w:rPr>
          <w:t>new Sumo Logic</w:t>
        </w:r>
        <w:r w:rsidR="00EF2E73" w:rsidRPr="00377F02">
          <w:rPr>
            <w:rStyle w:val="Hyperlink"/>
          </w:rPr>
          <w:t xml:space="preserve"> </w:t>
        </w:r>
        <w:r w:rsidRPr="00377F02">
          <w:rPr>
            <w:rStyle w:val="Hyperlink"/>
          </w:rPr>
          <w:t>hosted collect</w:t>
        </w:r>
        <w:r w:rsidR="00DA5029" w:rsidRPr="00377F02">
          <w:rPr>
            <w:rStyle w:val="Hyperlink"/>
          </w:rPr>
          <w:t>or</w:t>
        </w:r>
      </w:hyperlink>
      <w:r w:rsidRPr="00DA5029">
        <w:t xml:space="preserve"> called </w:t>
      </w:r>
      <w:proofErr w:type="spellStart"/>
      <w:r w:rsidRPr="004C6265">
        <w:rPr>
          <w:rStyle w:val="Filename"/>
        </w:rPr>
        <w:t>aws</w:t>
      </w:r>
      <w:proofErr w:type="spellEnd"/>
      <w:r w:rsidRPr="004C6265">
        <w:rPr>
          <w:rStyle w:val="Filename"/>
        </w:rPr>
        <w:t>-</w:t>
      </w:r>
      <w:proofErr w:type="spellStart"/>
      <w:r w:rsidRPr="004C6265">
        <w:rPr>
          <w:rStyle w:val="Filename"/>
        </w:rPr>
        <w:t>quickstart</w:t>
      </w:r>
      <w:proofErr w:type="spellEnd"/>
      <w:r w:rsidRPr="004C6265">
        <w:rPr>
          <w:rStyle w:val="Filename"/>
        </w:rPr>
        <w:t>-collector</w:t>
      </w:r>
      <w:r w:rsidRPr="00DA5029">
        <w:t xml:space="preserve"> is created and sources for each app are installed under it</w:t>
      </w:r>
      <w:r w:rsidR="00DA5029">
        <w:t>.</w:t>
      </w:r>
    </w:p>
    <w:p w14:paraId="6C85F251" w14:textId="62467B0B" w:rsidR="008057E5" w:rsidRPr="008057E5" w:rsidRDefault="008057E5" w:rsidP="00DA5029">
      <w:pPr>
        <w:pStyle w:val="ListBullet2"/>
      </w:pPr>
      <w:r>
        <w:t xml:space="preserve">For </w:t>
      </w:r>
      <w:r w:rsidR="006B2B89">
        <w:t xml:space="preserve">data </w:t>
      </w:r>
      <w:r w:rsidR="00DA5029">
        <w:t>collection, s</w:t>
      </w:r>
      <w:r>
        <w:t>cenarios 2 and 3</w:t>
      </w:r>
      <w:r w:rsidR="00CD65CA">
        <w:t>, a</w:t>
      </w:r>
      <w:r>
        <w:t>ll existing sources can be reused. All new sources are installed under a new Sumo Logic</w:t>
      </w:r>
      <w:r w:rsidR="001C592C">
        <w:t>–</w:t>
      </w:r>
      <w:r>
        <w:t>hosted collect</w:t>
      </w:r>
      <w:r w:rsidR="00DA5029">
        <w:t>or</w:t>
      </w:r>
      <w:r>
        <w:t xml:space="preserve"> called </w:t>
      </w:r>
      <w:proofErr w:type="spellStart"/>
      <w:r w:rsidRPr="004C6265">
        <w:rPr>
          <w:rStyle w:val="Filename"/>
        </w:rPr>
        <w:t>aws</w:t>
      </w:r>
      <w:proofErr w:type="spellEnd"/>
      <w:r w:rsidRPr="004C6265">
        <w:rPr>
          <w:rStyle w:val="Filename"/>
        </w:rPr>
        <w:t>-</w:t>
      </w:r>
      <w:proofErr w:type="spellStart"/>
      <w:r w:rsidRPr="004C6265">
        <w:rPr>
          <w:rStyle w:val="Filename"/>
        </w:rPr>
        <w:t>quickstart</w:t>
      </w:r>
      <w:proofErr w:type="spellEnd"/>
      <w:r w:rsidRPr="004C6265">
        <w:rPr>
          <w:rStyle w:val="Filename"/>
        </w:rPr>
        <w:t>-collector</w:t>
      </w:r>
      <w:r>
        <w:t>.</w:t>
      </w:r>
    </w:p>
    <w:p w14:paraId="60265E24" w14:textId="230F089F" w:rsidR="004D3558" w:rsidRDefault="008057E5" w:rsidP="008D160F">
      <w:pPr>
        <w:pStyle w:val="ListBullet2"/>
      </w:pPr>
      <w:r w:rsidRPr="00281E79">
        <w:rPr>
          <w:color w:val="auto"/>
        </w:rPr>
        <w:t xml:space="preserve">All </w:t>
      </w:r>
      <w:r w:rsidR="00AE034B" w:rsidRPr="00281E79">
        <w:rPr>
          <w:color w:val="auto"/>
        </w:rPr>
        <w:t xml:space="preserve">Sumo Logic </w:t>
      </w:r>
      <w:r w:rsidRPr="00281E79">
        <w:rPr>
          <w:color w:val="auto"/>
        </w:rPr>
        <w:t xml:space="preserve">apps are installed in </w:t>
      </w:r>
      <w:r w:rsidR="001C592C">
        <w:rPr>
          <w:color w:val="auto"/>
        </w:rPr>
        <w:t>a</w:t>
      </w:r>
      <w:r w:rsidR="001C592C" w:rsidRPr="00281E79">
        <w:rPr>
          <w:color w:val="auto"/>
        </w:rPr>
        <w:t xml:space="preserve"> </w:t>
      </w:r>
      <w:r w:rsidRPr="00281E79">
        <w:t xml:space="preserve">personal folder </w:t>
      </w:r>
      <w:r w:rsidR="00CD65CA">
        <w:t>called</w:t>
      </w:r>
      <w:r w:rsidR="00CD65CA" w:rsidRPr="00281E79">
        <w:t xml:space="preserve"> </w:t>
      </w:r>
      <w:proofErr w:type="spellStart"/>
      <w:r w:rsidRPr="004C6265">
        <w:rPr>
          <w:rStyle w:val="Filename"/>
        </w:rPr>
        <w:t>SumoLogic</w:t>
      </w:r>
      <w:proofErr w:type="spellEnd"/>
      <w:r w:rsidRPr="004C6265">
        <w:rPr>
          <w:rStyle w:val="Filename"/>
        </w:rPr>
        <w:t xml:space="preserve"> Amazon QuickStart Apps</w:t>
      </w:r>
      <w:r w:rsidR="001C592C">
        <w:t xml:space="preserve">, </w:t>
      </w:r>
      <w:r w:rsidRPr="008D160F">
        <w:t>followed by the date</w:t>
      </w:r>
      <w:r w:rsidR="00281E79" w:rsidRPr="008D160F">
        <w:t>.</w:t>
      </w:r>
    </w:p>
    <w:p w14:paraId="79910F61" w14:textId="1D42A581" w:rsidR="00A14ABE" w:rsidRPr="00DA5029" w:rsidRDefault="00A14ABE" w:rsidP="00DA5029">
      <w:pPr>
        <w:pStyle w:val="Note"/>
        <w:rPr>
          <w:color w:val="212120"/>
        </w:rPr>
      </w:pPr>
      <w:r w:rsidRPr="00DA5029">
        <w:rPr>
          <w:b/>
        </w:rPr>
        <w:t>Note:</w:t>
      </w:r>
      <w:r>
        <w:t xml:space="preserve"> The Threat Intel app can report E</w:t>
      </w:r>
      <w:r w:rsidR="00FC7492">
        <w:t xml:space="preserve">lastic </w:t>
      </w:r>
      <w:r>
        <w:t>L</w:t>
      </w:r>
      <w:r w:rsidR="00FC7492">
        <w:t xml:space="preserve">oad </w:t>
      </w:r>
      <w:r>
        <w:t>B</w:t>
      </w:r>
      <w:r w:rsidR="00FC7492">
        <w:t>alancing</w:t>
      </w:r>
      <w:r>
        <w:t xml:space="preserve"> </w:t>
      </w:r>
      <w:r w:rsidR="0032637E">
        <w:t xml:space="preserve">(ELB) </w:t>
      </w:r>
      <w:r w:rsidR="00B92808">
        <w:t xml:space="preserve">data </w:t>
      </w:r>
      <w:r w:rsidR="00FC7492">
        <w:t>if</w:t>
      </w:r>
      <w:r>
        <w:t xml:space="preserve"> you are already sending that data to Sumo Logic.</w:t>
      </w:r>
    </w:p>
    <w:p w14:paraId="3AF679BF" w14:textId="13550D04" w:rsidR="004D3558" w:rsidRDefault="00920100" w:rsidP="00920100">
      <w:r>
        <w:t>I</w:t>
      </w:r>
      <w:r w:rsidR="005D79F8">
        <w:t>f you already</w:t>
      </w:r>
      <w:r w:rsidR="00AE034B">
        <w:t xml:space="preserve"> configured AWS security services to send logs to S3 buckets or SNS topics</w:t>
      </w:r>
      <w:r>
        <w:t>, collect the following information before you launch the Quick Start</w:t>
      </w:r>
      <w:r w:rsidR="005D79F8">
        <w:t>.</w:t>
      </w:r>
    </w:p>
    <w:p w14:paraId="5E441ECD" w14:textId="7F13DB0C" w:rsidR="00050F54" w:rsidRPr="00920100" w:rsidRDefault="005D79F8" w:rsidP="00763A1B">
      <w:pPr>
        <w:pStyle w:val="Note"/>
        <w:rPr>
          <w:color w:val="auto"/>
        </w:rPr>
      </w:pPr>
      <w:r w:rsidRPr="00763A1B">
        <w:rPr>
          <w:b/>
        </w:rPr>
        <w:t>Note:</w:t>
      </w:r>
      <w:r>
        <w:t xml:space="preserve"> If you </w:t>
      </w:r>
      <w:r w:rsidR="00B92808">
        <w:t>did</w:t>
      </w:r>
      <w:r>
        <w:t xml:space="preserve"> not </w:t>
      </w:r>
      <w:r w:rsidR="00920100">
        <w:t xml:space="preserve">previously configure </w:t>
      </w:r>
      <w:r w:rsidR="00D40695">
        <w:t>these</w:t>
      </w:r>
      <w:r w:rsidR="001C592C">
        <w:t xml:space="preserve"> services</w:t>
      </w:r>
      <w:r w:rsidR="00D40695">
        <w:t xml:space="preserve">, </w:t>
      </w:r>
      <w:r>
        <w:t>this Quick</w:t>
      </w:r>
      <w:r w:rsidR="00920100">
        <w:t xml:space="preserve"> </w:t>
      </w:r>
      <w:r>
        <w:t>Start a</w:t>
      </w:r>
      <w:r w:rsidR="00920100">
        <w:t>utomatically configure</w:t>
      </w:r>
      <w:r w:rsidR="001C592C">
        <w:t>s</w:t>
      </w:r>
      <w:r w:rsidR="00920100">
        <w:t xml:space="preserve"> the AWS s</w:t>
      </w:r>
      <w:r>
        <w:t xml:space="preserve">ervices </w:t>
      </w:r>
      <w:r w:rsidR="00D40695">
        <w:t xml:space="preserve">and resources </w:t>
      </w:r>
      <w:r>
        <w:t xml:space="preserve">for you </w:t>
      </w:r>
      <w:r w:rsidR="00D40695">
        <w:t>when you choose to install the Sumo Logic apps</w:t>
      </w:r>
      <w:r>
        <w:t xml:space="preserve">. </w:t>
      </w:r>
      <w:r w:rsidR="009A6C75">
        <w:t xml:space="preserve"> </w:t>
      </w:r>
    </w:p>
    <w:tbl>
      <w:tblPr>
        <w:tblStyle w:val="AWS"/>
        <w:tblW w:w="0" w:type="auto"/>
        <w:tblLook w:val="04A0" w:firstRow="1" w:lastRow="0" w:firstColumn="1" w:lastColumn="0" w:noHBand="0" w:noVBand="1"/>
      </w:tblPr>
      <w:tblGrid>
        <w:gridCol w:w="1698"/>
        <w:gridCol w:w="3492"/>
        <w:gridCol w:w="4386"/>
      </w:tblGrid>
      <w:tr w:rsidR="005D79F8" w:rsidRPr="00361687" w14:paraId="632F7A83" w14:textId="49E9229D" w:rsidTr="00C55A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bottom w:val="single" w:sz="8" w:space="0" w:color="146EB4"/>
            </w:tcBorders>
          </w:tcPr>
          <w:p w14:paraId="788C1A71" w14:textId="7290DE4B" w:rsidR="005D79F8" w:rsidRPr="00361687" w:rsidRDefault="00763A1B" w:rsidP="00EA6C68">
            <w:pPr>
              <w:pStyle w:val="ListBullet"/>
              <w:numPr>
                <w:ilvl w:val="0"/>
                <w:numId w:val="0"/>
              </w:numPr>
              <w:rPr>
                <w:bCs/>
                <w:szCs w:val="20"/>
              </w:rPr>
            </w:pPr>
            <w:r>
              <w:rPr>
                <w:bCs/>
                <w:szCs w:val="20"/>
              </w:rPr>
              <w:t>Sumo Logic a</w:t>
            </w:r>
            <w:r w:rsidR="001B3510" w:rsidRPr="00361687">
              <w:rPr>
                <w:bCs/>
                <w:szCs w:val="20"/>
              </w:rPr>
              <w:t>pps</w:t>
            </w:r>
          </w:p>
        </w:tc>
        <w:tc>
          <w:tcPr>
            <w:tcW w:w="3492" w:type="dxa"/>
            <w:tcBorders>
              <w:bottom w:val="single" w:sz="8" w:space="0" w:color="146EB4"/>
            </w:tcBorders>
          </w:tcPr>
          <w:p w14:paraId="7879F9E1" w14:textId="1493FCCF" w:rsidR="005D79F8" w:rsidRPr="00361687" w:rsidDel="00485060" w:rsidRDefault="005D79F8" w:rsidP="00EA6C68">
            <w:pPr>
              <w:pStyle w:val="ListBullet"/>
              <w:numPr>
                <w:ilvl w:val="0"/>
                <w:numId w:val="0"/>
              </w:numPr>
              <w:cnfStyle w:val="100000000000" w:firstRow="1" w:lastRow="0" w:firstColumn="0" w:lastColumn="0" w:oddVBand="0" w:evenVBand="0" w:oddHBand="0" w:evenHBand="0" w:firstRowFirstColumn="0" w:firstRowLastColumn="0" w:lastRowFirstColumn="0" w:lastRowLastColumn="0"/>
              <w:rPr>
                <w:bCs/>
                <w:szCs w:val="20"/>
              </w:rPr>
            </w:pPr>
            <w:r w:rsidRPr="00361687">
              <w:rPr>
                <w:bCs/>
                <w:szCs w:val="20"/>
              </w:rPr>
              <w:t xml:space="preserve">If you have done the following: </w:t>
            </w:r>
          </w:p>
        </w:tc>
        <w:tc>
          <w:tcPr>
            <w:tcW w:w="4386" w:type="dxa"/>
          </w:tcPr>
          <w:p w14:paraId="0FE1B02A" w14:textId="064106EA" w:rsidR="005D79F8" w:rsidRPr="00361687" w:rsidRDefault="005D79F8" w:rsidP="00EA6C68">
            <w:pPr>
              <w:pStyle w:val="ListBullet"/>
              <w:numPr>
                <w:ilvl w:val="0"/>
                <w:numId w:val="0"/>
              </w:numPr>
              <w:cnfStyle w:val="100000000000" w:firstRow="1" w:lastRow="0" w:firstColumn="0" w:lastColumn="0" w:oddVBand="0" w:evenVBand="0" w:oddHBand="0" w:evenHBand="0" w:firstRowFirstColumn="0" w:firstRowLastColumn="0" w:lastRowFirstColumn="0" w:lastRowLastColumn="0"/>
              <w:rPr>
                <w:bCs/>
                <w:szCs w:val="20"/>
              </w:rPr>
            </w:pPr>
            <w:r w:rsidRPr="00361687">
              <w:rPr>
                <w:bCs/>
                <w:szCs w:val="20"/>
              </w:rPr>
              <w:t>Make a note of:</w:t>
            </w:r>
          </w:p>
        </w:tc>
      </w:tr>
      <w:tr w:rsidR="005D79F8" w14:paraId="2E7444E4" w14:textId="602FF52D"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2F7BDAB1" w14:textId="57B0461F" w:rsidR="005D79F8" w:rsidRPr="00763A1B" w:rsidRDefault="005D79F8" w:rsidP="008029B2">
            <w:pPr>
              <w:pStyle w:val="Tabletext"/>
              <w:rPr>
                <w:b w:val="0"/>
                <w:bCs/>
              </w:rPr>
            </w:pPr>
            <w:r w:rsidRPr="00763A1B">
              <w:rPr>
                <w:b w:val="0"/>
                <w:bCs/>
              </w:rPr>
              <w:t>CloudTrail</w:t>
            </w:r>
            <w:r w:rsidR="001B3510" w:rsidRPr="00763A1B">
              <w:rPr>
                <w:b w:val="0"/>
                <w:bCs/>
              </w:rPr>
              <w:t>,</w:t>
            </w:r>
            <w:r w:rsidR="00AE034B" w:rsidRPr="00763A1B">
              <w:rPr>
                <w:b w:val="0"/>
                <w:bCs/>
              </w:rPr>
              <w:t xml:space="preserve"> </w:t>
            </w:r>
            <w:r w:rsidR="00487984">
              <w:rPr>
                <w:b w:val="0"/>
              </w:rPr>
              <w:t>PCI DSS compliance</w:t>
            </w:r>
            <w:r w:rsidR="001B3510" w:rsidRPr="00763A1B">
              <w:rPr>
                <w:b w:val="0"/>
              </w:rPr>
              <w:t xml:space="preserve"> for AWS CloudTrail, CIS AWS </w:t>
            </w:r>
            <w:r w:rsidR="00EC32C4">
              <w:rPr>
                <w:b w:val="0"/>
              </w:rPr>
              <w:t>f</w:t>
            </w:r>
            <w:r w:rsidR="001B3510" w:rsidRPr="00763A1B">
              <w:rPr>
                <w:b w:val="0"/>
              </w:rPr>
              <w:t>oundations</w:t>
            </w:r>
            <w:ins w:id="29" w:author="Arun Patyal" w:date="2021-09-01T17:17:00Z">
              <w:r w:rsidR="00C64FD9">
                <w:rPr>
                  <w:b w:val="0"/>
                </w:rPr>
                <w:t xml:space="preserve">, </w:t>
              </w:r>
              <w:r w:rsidR="00C64FD9" w:rsidRPr="00C64FD9">
                <w:rPr>
                  <w:b w:val="0"/>
                </w:rPr>
                <w:t>Amazon CloudTrail - Sumo Cloud Security Monitoring and Analytics, Sumo Global Intelligence for AWS CloudTrail SecOps App</w:t>
              </w:r>
            </w:ins>
            <w:r w:rsidR="001B3510" w:rsidRPr="00763A1B">
              <w:rPr>
                <w:b w:val="0"/>
              </w:rPr>
              <w:t xml:space="preserve"> </w:t>
            </w:r>
          </w:p>
        </w:tc>
        <w:tc>
          <w:tcPr>
            <w:tcW w:w="3492" w:type="dxa"/>
            <w:tcBorders>
              <w:left w:val="single" w:sz="4" w:space="0" w:color="auto"/>
              <w:right w:val="single" w:sz="4" w:space="0" w:color="auto"/>
            </w:tcBorders>
          </w:tcPr>
          <w:p w14:paraId="561DC906" w14:textId="67B19E19" w:rsidR="005D79F8" w:rsidRDefault="005D79F8" w:rsidP="00763A1B">
            <w:pPr>
              <w:pStyle w:val="Tabletext"/>
              <w:cnfStyle w:val="000000000000" w:firstRow="0" w:lastRow="0" w:firstColumn="0" w:lastColumn="0" w:oddVBand="0" w:evenVBand="0" w:oddHBand="0" w:evenHBand="0" w:firstRowFirstColumn="0" w:firstRowLastColumn="0" w:lastRowFirstColumn="0" w:lastRowLastColumn="0"/>
            </w:pPr>
            <w:r>
              <w:t>Configured AWS CloudTrail to send its logs to an S3 bucket</w:t>
            </w:r>
            <w:r w:rsidR="00487984">
              <w:t>.</w:t>
            </w:r>
          </w:p>
        </w:tc>
        <w:tc>
          <w:tcPr>
            <w:tcW w:w="4386" w:type="dxa"/>
            <w:tcBorders>
              <w:left w:val="single" w:sz="4" w:space="0" w:color="auto"/>
            </w:tcBorders>
          </w:tcPr>
          <w:p w14:paraId="2ADDA8D9" w14:textId="301106F6" w:rsidR="005D79F8" w:rsidRPr="00404D27" w:rsidRDefault="005D79F8" w:rsidP="00361687">
            <w:pPr>
              <w:pStyle w:val="Tabletext"/>
              <w:cnfStyle w:val="000000000000" w:firstRow="0" w:lastRow="0" w:firstColumn="0" w:lastColumn="0" w:oddVBand="0" w:evenVBand="0" w:oddHBand="0" w:evenHBand="0" w:firstRowFirstColumn="0" w:firstRowLastColumn="0" w:lastRowFirstColumn="0" w:lastRowLastColumn="0"/>
            </w:pPr>
            <w:r>
              <w:t>The S3 bucket name</w:t>
            </w:r>
            <w:r w:rsidR="00487984">
              <w:t>.</w:t>
            </w:r>
          </w:p>
        </w:tc>
      </w:tr>
      <w:tr w:rsidR="005D79F8" w14:paraId="5B4E2E47" w14:textId="14A35D15"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3D83A2A4" w14:textId="10430185" w:rsidR="005D79F8" w:rsidRPr="00763A1B" w:rsidRDefault="001B3510" w:rsidP="00763A1B">
            <w:pPr>
              <w:pStyle w:val="Tabletext"/>
              <w:rPr>
                <w:b w:val="0"/>
                <w:bCs/>
              </w:rPr>
            </w:pPr>
            <w:r w:rsidRPr="00763A1B">
              <w:rPr>
                <w:b w:val="0"/>
                <w:szCs w:val="18"/>
              </w:rPr>
              <w:t xml:space="preserve">VPC </w:t>
            </w:r>
            <w:r w:rsidR="00E93B5B">
              <w:rPr>
                <w:b w:val="0"/>
                <w:szCs w:val="18"/>
              </w:rPr>
              <w:t>flow logs</w:t>
            </w:r>
            <w:r w:rsidRPr="00763A1B">
              <w:rPr>
                <w:b w:val="0"/>
                <w:szCs w:val="18"/>
              </w:rPr>
              <w:t xml:space="preserve">, </w:t>
            </w:r>
            <w:r w:rsidR="00487984">
              <w:rPr>
                <w:b w:val="0"/>
                <w:szCs w:val="18"/>
              </w:rPr>
              <w:t>PCI DSS compliance</w:t>
            </w:r>
            <w:r w:rsidRPr="00763A1B">
              <w:rPr>
                <w:b w:val="0"/>
                <w:szCs w:val="18"/>
              </w:rPr>
              <w:t xml:space="preserve"> for Amazon VPC </w:t>
            </w:r>
            <w:r w:rsidR="00E93B5B">
              <w:rPr>
                <w:b w:val="0"/>
                <w:szCs w:val="18"/>
              </w:rPr>
              <w:lastRenderedPageBreak/>
              <w:t>flow logs</w:t>
            </w:r>
            <w:ins w:id="30" w:author="Arun Patyal" w:date="2021-09-01T17:17:00Z">
              <w:r w:rsidR="00C55AD2">
                <w:rPr>
                  <w:b w:val="0"/>
                  <w:szCs w:val="18"/>
                </w:rPr>
                <w:t xml:space="preserve">, </w:t>
              </w:r>
              <w:r w:rsidR="00C55AD2" w:rsidRPr="00C55AD2">
                <w:rPr>
                  <w:b w:val="0"/>
                  <w:szCs w:val="18"/>
                </w:rPr>
                <w:t>Amazon VPC Flow - Sumo Cloud Security Monitoring and Analytics</w:t>
              </w:r>
            </w:ins>
            <w:r w:rsidRPr="00763A1B" w:rsidDel="001B3510">
              <w:rPr>
                <w:b w:val="0"/>
                <w:bCs/>
              </w:rPr>
              <w:t xml:space="preserve"> </w:t>
            </w:r>
          </w:p>
        </w:tc>
        <w:tc>
          <w:tcPr>
            <w:tcW w:w="3492" w:type="dxa"/>
            <w:tcBorders>
              <w:left w:val="single" w:sz="4" w:space="0" w:color="auto"/>
              <w:right w:val="single" w:sz="4" w:space="0" w:color="auto"/>
            </w:tcBorders>
          </w:tcPr>
          <w:p w14:paraId="0C4597A1" w14:textId="5EA8C5D7" w:rsidR="005D79F8" w:rsidRDefault="005D79F8" w:rsidP="00763A1B">
            <w:pPr>
              <w:pStyle w:val="Tabletext"/>
              <w:cnfStyle w:val="000000000000" w:firstRow="0" w:lastRow="0" w:firstColumn="0" w:lastColumn="0" w:oddVBand="0" w:evenVBand="0" w:oddHBand="0" w:evenHBand="0" w:firstRowFirstColumn="0" w:firstRowLastColumn="0" w:lastRowFirstColumn="0" w:lastRowLastColumn="0"/>
            </w:pPr>
            <w:r>
              <w:lastRenderedPageBreak/>
              <w:t xml:space="preserve">Configured AWS VPC </w:t>
            </w:r>
            <w:r w:rsidR="00487984">
              <w:t>f</w:t>
            </w:r>
            <w:r>
              <w:t>low to send its logs to an S3 bucket</w:t>
            </w:r>
            <w:r w:rsidR="00487984">
              <w:t>.</w:t>
            </w:r>
          </w:p>
        </w:tc>
        <w:tc>
          <w:tcPr>
            <w:tcW w:w="4386" w:type="dxa"/>
            <w:tcBorders>
              <w:left w:val="single" w:sz="4" w:space="0" w:color="auto"/>
            </w:tcBorders>
          </w:tcPr>
          <w:p w14:paraId="5A36B6B5" w14:textId="417D0F2A" w:rsidR="005D79F8" w:rsidRPr="00404D27" w:rsidRDefault="005D79F8" w:rsidP="00763A1B">
            <w:pPr>
              <w:pStyle w:val="Tabletext"/>
              <w:cnfStyle w:val="000000000000" w:firstRow="0" w:lastRow="0" w:firstColumn="0" w:lastColumn="0" w:oddVBand="0" w:evenVBand="0" w:oddHBand="0" w:evenHBand="0" w:firstRowFirstColumn="0" w:firstRowLastColumn="0" w:lastRowFirstColumn="0" w:lastRowLastColumn="0"/>
            </w:pPr>
            <w:r>
              <w:t>The S3 bucket name</w:t>
            </w:r>
            <w:r w:rsidR="00487984">
              <w:t>.</w:t>
            </w:r>
          </w:p>
        </w:tc>
      </w:tr>
      <w:tr w:rsidR="005D79F8" w14:paraId="77DB8A4F" w14:textId="331EA5E4"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1209A3BE" w14:textId="0BBAB468" w:rsidR="005D79F8" w:rsidRPr="00763A1B" w:rsidRDefault="00EC32C4" w:rsidP="00763A1B">
            <w:pPr>
              <w:pStyle w:val="Tabletext"/>
              <w:rPr>
                <w:b w:val="0"/>
                <w:bCs/>
              </w:rPr>
            </w:pPr>
            <w:r>
              <w:rPr>
                <w:b w:val="0"/>
                <w:bCs/>
              </w:rPr>
              <w:t xml:space="preserve">Amazon </w:t>
            </w:r>
            <w:r w:rsidR="005D79F8" w:rsidRPr="00763A1B">
              <w:rPr>
                <w:b w:val="0"/>
                <w:bCs/>
              </w:rPr>
              <w:t xml:space="preserve">S3 </w:t>
            </w:r>
            <w:r w:rsidR="00487984">
              <w:rPr>
                <w:b w:val="0"/>
                <w:bCs/>
              </w:rPr>
              <w:t>a</w:t>
            </w:r>
            <w:r w:rsidR="005D79F8" w:rsidRPr="00763A1B">
              <w:rPr>
                <w:b w:val="0"/>
                <w:bCs/>
              </w:rPr>
              <w:t>udit</w:t>
            </w:r>
          </w:p>
        </w:tc>
        <w:tc>
          <w:tcPr>
            <w:tcW w:w="3492" w:type="dxa"/>
            <w:tcBorders>
              <w:left w:val="single" w:sz="4" w:space="0" w:color="auto"/>
              <w:right w:val="single" w:sz="4" w:space="0" w:color="auto"/>
            </w:tcBorders>
          </w:tcPr>
          <w:p w14:paraId="1546FAC7" w14:textId="5AFE0909" w:rsidR="005D79F8" w:rsidRDefault="005D79F8" w:rsidP="00763A1B">
            <w:pPr>
              <w:pStyle w:val="Tabletext"/>
              <w:cnfStyle w:val="000000000000" w:firstRow="0" w:lastRow="0" w:firstColumn="0" w:lastColumn="0" w:oddVBand="0" w:evenVBand="0" w:oddHBand="0" w:evenHBand="0" w:firstRowFirstColumn="0" w:firstRowLastColumn="0" w:lastRowFirstColumn="0" w:lastRowLastColumn="0"/>
            </w:pPr>
            <w:r>
              <w:t>Configured</w:t>
            </w:r>
            <w:r w:rsidR="00D40695">
              <w:t xml:space="preserve"> the access logging of S3 buckets</w:t>
            </w:r>
            <w:r w:rsidR="00487984">
              <w:t>.</w:t>
            </w:r>
          </w:p>
        </w:tc>
        <w:tc>
          <w:tcPr>
            <w:tcW w:w="4386" w:type="dxa"/>
            <w:tcBorders>
              <w:left w:val="single" w:sz="4" w:space="0" w:color="auto"/>
            </w:tcBorders>
          </w:tcPr>
          <w:p w14:paraId="39CEEBED" w14:textId="619AA629" w:rsidR="005D79F8" w:rsidRPr="00404D27"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The S3 bucket name</w:t>
            </w:r>
            <w:r w:rsidR="00487984">
              <w:t>.</w:t>
            </w:r>
          </w:p>
        </w:tc>
      </w:tr>
      <w:tr w:rsidR="005D79F8" w14:paraId="0283780C" w14:textId="77777777"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7B56CA01" w14:textId="2ADF3210" w:rsidR="005D79F8" w:rsidRPr="00763A1B" w:rsidRDefault="00EC32C4" w:rsidP="00763A1B">
            <w:pPr>
              <w:pStyle w:val="Tabletext"/>
              <w:rPr>
                <w:b w:val="0"/>
                <w:bCs/>
              </w:rPr>
            </w:pPr>
            <w:r>
              <w:rPr>
                <w:b w:val="0"/>
                <w:bCs/>
              </w:rPr>
              <w:t xml:space="preserve">AWS </w:t>
            </w:r>
            <w:r w:rsidR="005D79F8" w:rsidRPr="00763A1B">
              <w:rPr>
                <w:b w:val="0"/>
                <w:bCs/>
              </w:rPr>
              <w:t>WAF</w:t>
            </w:r>
          </w:p>
        </w:tc>
        <w:tc>
          <w:tcPr>
            <w:tcW w:w="3492" w:type="dxa"/>
            <w:tcBorders>
              <w:left w:val="single" w:sz="4" w:space="0" w:color="auto"/>
              <w:right w:val="single" w:sz="4" w:space="0" w:color="auto"/>
            </w:tcBorders>
          </w:tcPr>
          <w:p w14:paraId="22F09821" w14:textId="7D05067B" w:rsidR="005D79F8"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 xml:space="preserve">Configured WAF to send a Kinesis </w:t>
            </w:r>
            <w:r w:rsidR="00A30234">
              <w:t>D</w:t>
            </w:r>
            <w:r w:rsidR="00AB5E06">
              <w:t xml:space="preserve">ata </w:t>
            </w:r>
            <w:r w:rsidR="00A30234">
              <w:t>F</w:t>
            </w:r>
            <w:r w:rsidR="00AB5E06">
              <w:t xml:space="preserve">irehose </w:t>
            </w:r>
            <w:r>
              <w:t xml:space="preserve">delivery stream to an S3 bucket. </w:t>
            </w:r>
          </w:p>
        </w:tc>
        <w:tc>
          <w:tcPr>
            <w:tcW w:w="4386" w:type="dxa"/>
            <w:tcBorders>
              <w:left w:val="single" w:sz="4" w:space="0" w:color="auto"/>
            </w:tcBorders>
          </w:tcPr>
          <w:p w14:paraId="4B908678" w14:textId="0849D9B7" w:rsidR="005D79F8"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The S3 bucket name</w:t>
            </w:r>
            <w:r w:rsidR="00487984">
              <w:t>.</w:t>
            </w:r>
          </w:p>
        </w:tc>
      </w:tr>
      <w:tr w:rsidR="005D79F8" w14:paraId="54A33809" w14:textId="77777777"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57E8C26A" w14:textId="482C43B8" w:rsidR="005D79F8" w:rsidRPr="00763A1B" w:rsidRDefault="00427BAD" w:rsidP="00763A1B">
            <w:pPr>
              <w:pStyle w:val="Tabletext"/>
              <w:rPr>
                <w:b w:val="0"/>
                <w:bCs/>
              </w:rPr>
            </w:pPr>
            <w:r>
              <w:rPr>
                <w:b w:val="0"/>
                <w:bCs/>
              </w:rPr>
              <w:t xml:space="preserve">AWS </w:t>
            </w:r>
            <w:r w:rsidR="005D79F8" w:rsidRPr="00763A1B">
              <w:rPr>
                <w:b w:val="0"/>
                <w:bCs/>
              </w:rPr>
              <w:t>Config</w:t>
            </w:r>
          </w:p>
        </w:tc>
        <w:tc>
          <w:tcPr>
            <w:tcW w:w="3492" w:type="dxa"/>
            <w:tcBorders>
              <w:left w:val="single" w:sz="4" w:space="0" w:color="auto"/>
              <w:right w:val="single" w:sz="4" w:space="0" w:color="auto"/>
            </w:tcBorders>
          </w:tcPr>
          <w:p w14:paraId="0883749E" w14:textId="11FA4B59" w:rsidR="005D79F8"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 xml:space="preserve">Configured AWS Config to deliver notifications to an SNS topic. </w:t>
            </w:r>
          </w:p>
        </w:tc>
        <w:tc>
          <w:tcPr>
            <w:tcW w:w="4386" w:type="dxa"/>
            <w:tcBorders>
              <w:left w:val="single" w:sz="4" w:space="0" w:color="auto"/>
            </w:tcBorders>
          </w:tcPr>
          <w:p w14:paraId="17773E71" w14:textId="5B407598" w:rsidR="005D79F8"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The SNS topic</w:t>
            </w:r>
            <w:r w:rsidR="00487984">
              <w:t>.</w:t>
            </w:r>
          </w:p>
        </w:tc>
      </w:tr>
      <w:tr w:rsidR="00EF2E73" w14:paraId="73F5DEE3" w14:textId="77777777"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76FE4BFC" w14:textId="58969069" w:rsidR="00EF2E73" w:rsidRDefault="006D1F5F" w:rsidP="00763A1B">
            <w:pPr>
              <w:pStyle w:val="Tabletext"/>
              <w:rPr>
                <w:b w:val="0"/>
                <w:bCs/>
              </w:rPr>
            </w:pPr>
            <w:r>
              <w:rPr>
                <w:b w:val="0"/>
                <w:bCs/>
              </w:rPr>
              <w:t>Threat Intel</w:t>
            </w:r>
          </w:p>
        </w:tc>
        <w:tc>
          <w:tcPr>
            <w:tcW w:w="3492" w:type="dxa"/>
            <w:tcBorders>
              <w:left w:val="single" w:sz="4" w:space="0" w:color="auto"/>
              <w:right w:val="single" w:sz="4" w:space="0" w:color="auto"/>
            </w:tcBorders>
          </w:tcPr>
          <w:p w14:paraId="14B5E920" w14:textId="406A59A1" w:rsidR="00EF2E73" w:rsidRDefault="006D1F5F" w:rsidP="00763A1B">
            <w:pPr>
              <w:pStyle w:val="Tabletext"/>
              <w:cnfStyle w:val="000000000000" w:firstRow="0" w:lastRow="0" w:firstColumn="0" w:lastColumn="0" w:oddVBand="0" w:evenVBand="0" w:oddHBand="0" w:evenHBand="0" w:firstRowFirstColumn="0" w:firstRowLastColumn="0" w:lastRowFirstColumn="0" w:lastRowLastColumn="0"/>
            </w:pPr>
            <w:r>
              <w:t>Configured ELB logs to send data to Sumo Logic</w:t>
            </w:r>
          </w:p>
        </w:tc>
        <w:tc>
          <w:tcPr>
            <w:tcW w:w="4386" w:type="dxa"/>
            <w:tcBorders>
              <w:left w:val="single" w:sz="4" w:space="0" w:color="auto"/>
            </w:tcBorders>
          </w:tcPr>
          <w:p w14:paraId="21BD3DBA" w14:textId="3333A4B6" w:rsidR="00EF2E73" w:rsidRDefault="006D1F5F" w:rsidP="00763A1B">
            <w:pPr>
              <w:pStyle w:val="Tabletext"/>
              <w:cnfStyle w:val="000000000000" w:firstRow="0" w:lastRow="0" w:firstColumn="0" w:lastColumn="0" w:oddVBand="0" w:evenVBand="0" w:oddHBand="0" w:evenHBand="0" w:firstRowFirstColumn="0" w:firstRowLastColumn="0" w:lastRowFirstColumn="0" w:lastRowLastColumn="0"/>
            </w:pPr>
            <w:r>
              <w:t>The ELB source category in Sumo Logic</w:t>
            </w:r>
          </w:p>
        </w:tc>
      </w:tr>
      <w:tr w:rsidR="00C55AD2" w14:paraId="54560470" w14:textId="77777777" w:rsidTr="00C55AD2">
        <w:trPr>
          <w:ins w:id="31" w:author="Arun Patyal" w:date="2021-09-01T17:18:00Z"/>
        </w:trPr>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2C503661" w14:textId="3B6CBC30" w:rsidR="00C55AD2" w:rsidRDefault="00C55AD2" w:rsidP="00763A1B">
            <w:pPr>
              <w:pStyle w:val="Tabletext"/>
              <w:rPr>
                <w:ins w:id="32" w:author="Arun Patyal" w:date="2021-09-01T17:18:00Z"/>
                <w:b w:val="0"/>
                <w:bCs/>
              </w:rPr>
            </w:pPr>
            <w:ins w:id="33" w:author="Arun Patyal" w:date="2021-09-01T17:18:00Z">
              <w:r>
                <w:rPr>
                  <w:b w:val="0"/>
                  <w:bCs/>
                </w:rPr>
                <w:t>AWS Network Firewall</w:t>
              </w:r>
            </w:ins>
          </w:p>
        </w:tc>
        <w:tc>
          <w:tcPr>
            <w:tcW w:w="3492" w:type="dxa"/>
            <w:tcBorders>
              <w:left w:val="single" w:sz="4" w:space="0" w:color="auto"/>
              <w:right w:val="single" w:sz="4" w:space="0" w:color="auto"/>
            </w:tcBorders>
          </w:tcPr>
          <w:p w14:paraId="1C42E3B5" w14:textId="63FAFF0A" w:rsidR="00C55AD2" w:rsidRDefault="00C55AD2" w:rsidP="00763A1B">
            <w:pPr>
              <w:pStyle w:val="Tabletext"/>
              <w:cnfStyle w:val="000000000000" w:firstRow="0" w:lastRow="0" w:firstColumn="0" w:lastColumn="0" w:oddVBand="0" w:evenVBand="0" w:oddHBand="0" w:evenHBand="0" w:firstRowFirstColumn="0" w:firstRowLastColumn="0" w:lastRowFirstColumn="0" w:lastRowLastColumn="0"/>
              <w:rPr>
                <w:ins w:id="34" w:author="Arun Patyal" w:date="2021-09-01T17:18:00Z"/>
              </w:rPr>
            </w:pPr>
            <w:ins w:id="35" w:author="Arun Patyal" w:date="2021-09-01T17:18:00Z">
              <w:r>
                <w:t xml:space="preserve">Configured </w:t>
              </w:r>
            </w:ins>
            <w:ins w:id="36" w:author="Arun Patyal" w:date="2021-09-01T17:20:00Z">
              <w:r>
                <w:t>Network Firewall</w:t>
              </w:r>
            </w:ins>
            <w:ins w:id="37" w:author="Arun Patyal" w:date="2021-09-01T17:25:00Z">
              <w:r>
                <w:t xml:space="preserve"> and Firewall policy</w:t>
              </w:r>
            </w:ins>
          </w:p>
        </w:tc>
        <w:tc>
          <w:tcPr>
            <w:tcW w:w="4386" w:type="dxa"/>
            <w:tcBorders>
              <w:left w:val="single" w:sz="4" w:space="0" w:color="auto"/>
            </w:tcBorders>
          </w:tcPr>
          <w:p w14:paraId="4D2660A2" w14:textId="2F1711D4" w:rsidR="00C55AD2" w:rsidRDefault="00C55AD2" w:rsidP="00763A1B">
            <w:pPr>
              <w:pStyle w:val="Tabletext"/>
              <w:cnfStyle w:val="000000000000" w:firstRow="0" w:lastRow="0" w:firstColumn="0" w:lastColumn="0" w:oddVBand="0" w:evenVBand="0" w:oddHBand="0" w:evenHBand="0" w:firstRowFirstColumn="0" w:firstRowLastColumn="0" w:lastRowFirstColumn="0" w:lastRowLastColumn="0"/>
              <w:rPr>
                <w:ins w:id="38" w:author="Arun Patyal" w:date="2021-09-01T17:18:00Z"/>
              </w:rPr>
            </w:pPr>
            <w:ins w:id="39" w:author="Arun Patyal" w:date="2021-09-01T17:20:00Z">
              <w:r>
                <w:t xml:space="preserve">Network Firewall </w:t>
              </w:r>
            </w:ins>
            <w:ins w:id="40" w:author="Arun Patyal" w:date="2021-09-01T17:22:00Z">
              <w:r>
                <w:t xml:space="preserve">Policy </w:t>
              </w:r>
            </w:ins>
            <w:ins w:id="41" w:author="Arun Patyal" w:date="2021-09-01T17:20:00Z">
              <w:r>
                <w:t>ARN</w:t>
              </w:r>
            </w:ins>
          </w:p>
        </w:tc>
      </w:tr>
      <w:tr w:rsidR="00C55AD2" w14:paraId="7B9CE4B3" w14:textId="77777777" w:rsidTr="00C55AD2">
        <w:trPr>
          <w:ins w:id="42" w:author="Arun Patyal" w:date="2021-09-01T17:23:00Z"/>
        </w:trPr>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069DAE32" w14:textId="24189B2B" w:rsidR="00C55AD2" w:rsidRDefault="00C55AD2" w:rsidP="00C55AD2">
            <w:pPr>
              <w:pStyle w:val="Tabletext"/>
              <w:rPr>
                <w:ins w:id="43" w:author="Arun Patyal" w:date="2021-09-01T17:23:00Z"/>
                <w:b w:val="0"/>
                <w:bCs/>
              </w:rPr>
            </w:pPr>
            <w:ins w:id="44" w:author="Arun Patyal" w:date="2021-09-01T17:23:00Z">
              <w:r>
                <w:rPr>
                  <w:b w:val="0"/>
                  <w:bCs/>
                </w:rPr>
                <w:t>AWS Network Firewall</w:t>
              </w:r>
            </w:ins>
          </w:p>
        </w:tc>
        <w:tc>
          <w:tcPr>
            <w:tcW w:w="3492" w:type="dxa"/>
            <w:tcBorders>
              <w:left w:val="single" w:sz="4" w:space="0" w:color="auto"/>
              <w:right w:val="single" w:sz="4" w:space="0" w:color="auto"/>
            </w:tcBorders>
          </w:tcPr>
          <w:p w14:paraId="6A306A56" w14:textId="37926322" w:rsidR="00C55AD2" w:rsidRDefault="00C55AD2" w:rsidP="00C55AD2">
            <w:pPr>
              <w:pStyle w:val="Tabletext"/>
              <w:cnfStyle w:val="000000000000" w:firstRow="0" w:lastRow="0" w:firstColumn="0" w:lastColumn="0" w:oddVBand="0" w:evenVBand="0" w:oddHBand="0" w:evenHBand="0" w:firstRowFirstColumn="0" w:firstRowLastColumn="0" w:lastRowFirstColumn="0" w:lastRowLastColumn="0"/>
              <w:rPr>
                <w:ins w:id="45" w:author="Arun Patyal" w:date="2021-09-01T17:23:00Z"/>
              </w:rPr>
            </w:pPr>
            <w:ins w:id="46" w:author="Arun Patyal" w:date="2021-09-01T17:27:00Z">
              <w:r>
                <w:t>Have not c</w:t>
              </w:r>
            </w:ins>
            <w:ins w:id="47" w:author="Arun Patyal" w:date="2021-09-01T17:23:00Z">
              <w:r>
                <w:t xml:space="preserve">onfigured Network Firewall </w:t>
              </w:r>
            </w:ins>
          </w:p>
        </w:tc>
        <w:tc>
          <w:tcPr>
            <w:tcW w:w="4386" w:type="dxa"/>
            <w:tcBorders>
              <w:left w:val="single" w:sz="4" w:space="0" w:color="auto"/>
            </w:tcBorders>
          </w:tcPr>
          <w:p w14:paraId="5E6C4B98" w14:textId="66CBA2C8" w:rsidR="00C55AD2" w:rsidRDefault="00C55AD2" w:rsidP="00C55AD2">
            <w:pPr>
              <w:pStyle w:val="Tabletext"/>
              <w:cnfStyle w:val="000000000000" w:firstRow="0" w:lastRow="0" w:firstColumn="0" w:lastColumn="0" w:oddVBand="0" w:evenVBand="0" w:oddHBand="0" w:evenHBand="0" w:firstRowFirstColumn="0" w:firstRowLastColumn="0" w:lastRowFirstColumn="0" w:lastRowLastColumn="0"/>
              <w:rPr>
                <w:ins w:id="48" w:author="Arun Patyal" w:date="2021-09-01T17:23:00Z"/>
              </w:rPr>
            </w:pPr>
            <w:ins w:id="49" w:author="Arun Patyal" w:date="2021-09-01T17:23:00Z">
              <w:r>
                <w:t>VPC ID, Subnet ID</w:t>
              </w:r>
            </w:ins>
          </w:p>
        </w:tc>
      </w:tr>
    </w:tbl>
    <w:p w14:paraId="3EF35D4A" w14:textId="77777777" w:rsidR="00EA6C68" w:rsidRPr="00920100" w:rsidRDefault="00EA6C68" w:rsidP="00920100">
      <w:pPr>
        <w:pStyle w:val="ListBullet"/>
        <w:numPr>
          <w:ilvl w:val="0"/>
          <w:numId w:val="0"/>
        </w:numPr>
        <w:rPr>
          <w:color w:val="auto"/>
        </w:rPr>
      </w:pPr>
    </w:p>
    <w:p w14:paraId="00D84EFC" w14:textId="3A8B15A7" w:rsidR="008501AB" w:rsidRDefault="00BF519E" w:rsidP="00AE703A">
      <w:pPr>
        <w:pStyle w:val="Heading1"/>
      </w:pPr>
      <w:bookmarkStart w:id="50" w:name="_Deployment_Steps"/>
      <w:bookmarkStart w:id="51" w:name="_Toc41983698"/>
      <w:bookmarkEnd w:id="18"/>
      <w:bookmarkEnd w:id="19"/>
      <w:bookmarkEnd w:id="50"/>
      <w:r>
        <w:t>Deployment</w:t>
      </w:r>
      <w:r w:rsidR="00030447">
        <w:t xml:space="preserve"> s</w:t>
      </w:r>
      <w:r w:rsidR="001E4301">
        <w:t>teps</w:t>
      </w:r>
      <w:bookmarkEnd w:id="51"/>
    </w:p>
    <w:p w14:paraId="04CA8A94" w14:textId="46F877F2" w:rsidR="00536108" w:rsidRPr="00536108" w:rsidRDefault="00536108" w:rsidP="00F50AE4">
      <w:r w:rsidRPr="0081499A">
        <w:t xml:space="preserve">This </w:t>
      </w:r>
      <w:r>
        <w:t xml:space="preserve">Quick Start </w:t>
      </w:r>
      <w:r w:rsidRPr="0081499A">
        <w:t xml:space="preserve">deployment builds a new AWS environment consisting of the infrastructure resources required to provision applications to your Sumo Logic account and necessary resources to your AWS account. </w:t>
      </w:r>
      <w:r>
        <w:t>During the deployment, you</w:t>
      </w:r>
      <w:r w:rsidRPr="0081499A">
        <w:t xml:space="preserve"> </w:t>
      </w:r>
      <w:r>
        <w:t>can choose</w:t>
      </w:r>
      <w:r w:rsidRPr="0081499A">
        <w:t xml:space="preserve"> which applications </w:t>
      </w:r>
      <w:r>
        <w:t>y</w:t>
      </w:r>
      <w:r w:rsidRPr="0081499A">
        <w:t xml:space="preserve"> to install.</w:t>
      </w:r>
    </w:p>
    <w:p w14:paraId="209F63CE" w14:textId="60719FC6" w:rsidR="0094745C" w:rsidRDefault="0094745C" w:rsidP="008934B8">
      <w:pPr>
        <w:pStyle w:val="Heading2"/>
        <w:spacing w:before="140"/>
      </w:pPr>
      <w:bookmarkStart w:id="52" w:name="_Step_1._Prepare"/>
      <w:bookmarkStart w:id="53" w:name="_Toc41983699"/>
      <w:bookmarkEnd w:id="52"/>
      <w:r>
        <w:t>S</w:t>
      </w:r>
      <w:r w:rsidR="00574D90">
        <w:t>tep 1. Prepare your Sumo Logic a</w:t>
      </w:r>
      <w:r>
        <w:t>ccount</w:t>
      </w:r>
      <w:bookmarkEnd w:id="53"/>
    </w:p>
    <w:p w14:paraId="642B5017" w14:textId="775ED085" w:rsidR="0094745C" w:rsidRPr="00A14D82" w:rsidRDefault="0094745C" w:rsidP="00FE3CA6">
      <w:pPr>
        <w:pStyle w:val="ListNumber"/>
      </w:pPr>
      <w:r w:rsidRPr="00767237">
        <w:t xml:space="preserve">If you don’t already have </w:t>
      </w:r>
      <w:r>
        <w:t xml:space="preserve">a Sumo Logic </w:t>
      </w:r>
      <w:r w:rsidR="009E01EE">
        <w:t xml:space="preserve">enterprise </w:t>
      </w:r>
      <w:r w:rsidRPr="00767237">
        <w:t>account, create one at</w:t>
      </w:r>
      <w:r w:rsidRPr="00767237">
        <w:rPr>
          <w:color w:val="0000FF"/>
        </w:rPr>
        <w:t xml:space="preserve"> </w:t>
      </w:r>
      <w:hyperlink r:id="rId39" w:history="1">
        <w:r w:rsidRPr="00CE35B0">
          <w:rPr>
            <w:rStyle w:val="Hyperlink"/>
          </w:rPr>
          <w:t>https://sumologic.com</w:t>
        </w:r>
      </w:hyperlink>
      <w:r>
        <w:rPr>
          <w:color w:val="0000FF"/>
          <w:u w:val="single" w:color="0000FF"/>
        </w:rPr>
        <w:t xml:space="preserve"> </w:t>
      </w:r>
      <w:r w:rsidRPr="00767237">
        <w:t>by following the on-screen</w:t>
      </w:r>
      <w:r w:rsidRPr="00767237">
        <w:rPr>
          <w:spacing w:val="-3"/>
        </w:rPr>
        <w:t xml:space="preserve"> </w:t>
      </w:r>
      <w:r w:rsidRPr="00767237">
        <w:t>instructions.</w:t>
      </w:r>
    </w:p>
    <w:p w14:paraId="7BF5924A" w14:textId="40C241E2" w:rsidR="0094745C" w:rsidRDefault="0094745C" w:rsidP="00FE3CA6">
      <w:pPr>
        <w:pStyle w:val="ListNumber"/>
      </w:pPr>
      <w:r>
        <w:t>Create</w:t>
      </w:r>
      <w:r w:rsidR="00B7181B">
        <w:t xml:space="preserve"> the</w:t>
      </w:r>
      <w:r>
        <w:t xml:space="preserve"> </w:t>
      </w:r>
      <w:hyperlink r:id="rId40" w:anchor="manage-your-access-keys-on-preferences-page" w:history="1">
        <w:r w:rsidR="00B7181B">
          <w:rPr>
            <w:rStyle w:val="Hyperlink"/>
          </w:rPr>
          <w:t>Access Key and Access ID</w:t>
        </w:r>
      </w:hyperlink>
      <w:r>
        <w:t xml:space="preserve"> from your Sumo Logic account. You need them to pass as parameters when you launch the Quick Start template in the next step.</w:t>
      </w:r>
    </w:p>
    <w:p w14:paraId="498FCF45" w14:textId="5126F701" w:rsidR="0094745C" w:rsidRDefault="0094745C" w:rsidP="00FE3CA6">
      <w:pPr>
        <w:pStyle w:val="ListNumber"/>
      </w:pPr>
      <w:r>
        <w:t xml:space="preserve">You also need to pass the Organization ID, </w:t>
      </w:r>
      <w:r w:rsidR="00364CBC">
        <w:t xml:space="preserve">which </w:t>
      </w:r>
      <w:r>
        <w:t xml:space="preserve">you can get from your Sumo Logic account </w:t>
      </w:r>
      <w:r w:rsidR="008E2922">
        <w:t>in the</w:t>
      </w:r>
      <w:r>
        <w:t xml:space="preserve"> </w:t>
      </w:r>
      <w:r w:rsidRPr="0094745C">
        <w:rPr>
          <w:b/>
          <w:bCs/>
        </w:rPr>
        <w:t xml:space="preserve">Administration </w:t>
      </w:r>
      <w:r w:rsidR="008E2922">
        <w:rPr>
          <w:bCs/>
        </w:rPr>
        <w:t>section under the</w:t>
      </w:r>
      <w:r w:rsidR="0075144C" w:rsidRPr="0094745C">
        <w:rPr>
          <w:b/>
          <w:bCs/>
        </w:rPr>
        <w:t xml:space="preserve"> </w:t>
      </w:r>
      <w:r w:rsidRPr="0094745C">
        <w:rPr>
          <w:b/>
          <w:bCs/>
        </w:rPr>
        <w:t>Account</w:t>
      </w:r>
      <w:r w:rsidR="0075144C">
        <w:rPr>
          <w:b/>
          <w:bCs/>
        </w:rPr>
        <w:t xml:space="preserve"> </w:t>
      </w:r>
      <w:r w:rsidR="0075144C">
        <w:t>tab</w:t>
      </w:r>
      <w:r>
        <w:t>.</w:t>
      </w:r>
    </w:p>
    <w:p w14:paraId="0F4BDD13" w14:textId="51851D5B" w:rsidR="004B36EA" w:rsidRPr="0094745C" w:rsidRDefault="000A0B5C" w:rsidP="000A0B5C">
      <w:pPr>
        <w:pStyle w:val="Note"/>
      </w:pPr>
      <w:r w:rsidRPr="000A0B5C">
        <w:rPr>
          <w:b/>
        </w:rPr>
        <w:t>Note:</w:t>
      </w:r>
      <w:r>
        <w:t xml:space="preserve"> </w:t>
      </w:r>
      <w:r w:rsidR="008D3EDD">
        <w:t xml:space="preserve">If you </w:t>
      </w:r>
      <w:r>
        <w:t>want</w:t>
      </w:r>
      <w:r w:rsidR="008D3EDD">
        <w:t xml:space="preserve"> to use the Threat Intel </w:t>
      </w:r>
      <w:r w:rsidR="009E5160">
        <w:t xml:space="preserve">app </w:t>
      </w:r>
      <w:r w:rsidR="009463F1">
        <w:t>but</w:t>
      </w:r>
      <w:r w:rsidR="008D3EDD">
        <w:t xml:space="preserve"> have not configured </w:t>
      </w:r>
      <w:r w:rsidR="009463F1">
        <w:t xml:space="preserve">data </w:t>
      </w:r>
      <w:r w:rsidR="008D3EDD">
        <w:t xml:space="preserve">collection, </w:t>
      </w:r>
      <w:r w:rsidR="009463F1">
        <w:t xml:space="preserve">see </w:t>
      </w:r>
      <w:hyperlink r:id="rId41" w:history="1">
        <w:r w:rsidR="009463F1" w:rsidRPr="009463F1">
          <w:rPr>
            <w:rStyle w:val="Hyperlink"/>
          </w:rPr>
          <w:t>Threat Intel for AWS</w:t>
        </w:r>
      </w:hyperlink>
      <w:r w:rsidR="004B36EA">
        <w:t xml:space="preserve">. If you already configured </w:t>
      </w:r>
      <w:r w:rsidR="009463F1">
        <w:t xml:space="preserve">data </w:t>
      </w:r>
      <w:r w:rsidR="004B36EA">
        <w:t xml:space="preserve">collection, note the relevant Sumo Logic source category for </w:t>
      </w:r>
      <w:r w:rsidR="009463F1">
        <w:t xml:space="preserve">your </w:t>
      </w:r>
      <w:r w:rsidR="004B36EA">
        <w:t>data.</w:t>
      </w:r>
    </w:p>
    <w:p w14:paraId="562C457E" w14:textId="2BB7FD50" w:rsidR="00F0735F" w:rsidRDefault="004B313D" w:rsidP="0081499A">
      <w:pPr>
        <w:pStyle w:val="Heading2"/>
      </w:pPr>
      <w:bookmarkStart w:id="54" w:name="_Toc41983700"/>
      <w:r>
        <w:lastRenderedPageBreak/>
        <w:t xml:space="preserve">Step </w:t>
      </w:r>
      <w:r w:rsidR="0094745C">
        <w:t>2</w:t>
      </w:r>
      <w:r w:rsidR="00F0735F">
        <w:t xml:space="preserve">. </w:t>
      </w:r>
      <w:r w:rsidR="00030447">
        <w:t>Sign in to</w:t>
      </w:r>
      <w:r w:rsidR="00F0735F">
        <w:t xml:space="preserve"> </w:t>
      </w:r>
      <w:r w:rsidR="00030447">
        <w:t>y</w:t>
      </w:r>
      <w:r w:rsidR="00807635">
        <w:t>our</w:t>
      </w:r>
      <w:r w:rsidR="00030447">
        <w:t xml:space="preserve"> AWS a</w:t>
      </w:r>
      <w:r w:rsidR="00F0735F">
        <w:t>ccount</w:t>
      </w:r>
      <w:bookmarkEnd w:id="54"/>
    </w:p>
    <w:p w14:paraId="2C9745FE" w14:textId="265D207B" w:rsidR="004D3558" w:rsidRDefault="009A6866" w:rsidP="00580FF1">
      <w:r>
        <w:t>Sign in to your</w:t>
      </w:r>
      <w:r w:rsidR="00053A17" w:rsidRPr="00667C7C">
        <w:t xml:space="preserve"> AWS account</w:t>
      </w:r>
      <w:r>
        <w:t xml:space="preserve"> </w:t>
      </w:r>
      <w:r w:rsidR="00053A17">
        <w:t xml:space="preserve">at </w:t>
      </w:r>
      <w:hyperlink r:id="rId42" w:history="1">
        <w:r w:rsidR="00807635" w:rsidRPr="00B75025">
          <w:rPr>
            <w:rStyle w:val="Hyperlink"/>
            <w:rFonts w:cs="Arial"/>
          </w:rPr>
          <w:t>https://aws.amazon.com</w:t>
        </w:r>
      </w:hyperlink>
      <w:r w:rsidR="00053A17">
        <w:t xml:space="preserve"> </w:t>
      </w:r>
      <w:r>
        <w:t xml:space="preserve">with an IAM user role that has the necessary permissions. For details, see </w:t>
      </w:r>
      <w:hyperlink w:anchor="_Planning_the_deployment" w:history="1">
        <w:r w:rsidRPr="002D50A0">
          <w:rPr>
            <w:rStyle w:val="Hyperlink"/>
          </w:rPr>
          <w:t>Planning the deployment</w:t>
        </w:r>
      </w:hyperlink>
      <w:r>
        <w:t xml:space="preserve"> earlier in this guide.</w:t>
      </w:r>
      <w:bookmarkStart w:id="55" w:name="_Step_2._Subscribe"/>
      <w:bookmarkEnd w:id="55"/>
    </w:p>
    <w:p w14:paraId="6411DE92" w14:textId="28C2965D" w:rsidR="00F0735F" w:rsidRDefault="00807635" w:rsidP="0081499A">
      <w:pPr>
        <w:pStyle w:val="Heading2"/>
      </w:pPr>
      <w:bookmarkStart w:id="56" w:name="_Toc41983701"/>
      <w:r>
        <w:t>Step 3</w:t>
      </w:r>
      <w:r w:rsidR="00F0735F" w:rsidRPr="00DF03A2">
        <w:t>. Launch the</w:t>
      </w:r>
      <w:r w:rsidR="00F53833">
        <w:t xml:space="preserve"> Quick Start</w:t>
      </w:r>
      <w:bookmarkEnd w:id="56"/>
    </w:p>
    <w:p w14:paraId="7069C602" w14:textId="4E9BA949" w:rsidR="009463F1" w:rsidRDefault="00EE5C34" w:rsidP="008406AC">
      <w:pPr>
        <w:pStyle w:val="ListNumber"/>
        <w:numPr>
          <w:ilvl w:val="0"/>
          <w:numId w:val="9"/>
        </w:numPr>
        <w:rPr>
          <w:noProof/>
        </w:rPr>
      </w:pPr>
      <w:r>
        <w:t>Deploy</w:t>
      </w:r>
      <w:r w:rsidR="00995B32">
        <w:t xml:space="preserve"> Sumo Logic Security Integrations</w:t>
      </w:r>
      <w:r w:rsidR="0044694D">
        <w:t>.</w:t>
      </w:r>
      <w:r w:rsidR="009463F1" w:rsidRPr="009463F1">
        <w:t xml:space="preserve"> </w:t>
      </w:r>
      <w:r w:rsidR="009463F1">
        <w:t xml:space="preserve">Each deployment takes </w:t>
      </w:r>
      <w:r w:rsidR="009463F1" w:rsidRPr="006744E9">
        <w:t xml:space="preserve">about </w:t>
      </w:r>
      <w:r w:rsidR="009463F1">
        <w:t>10 minutes to complete.</w:t>
      </w:r>
    </w:p>
    <w:p w14:paraId="0B595FC1" w14:textId="294DAB36" w:rsidR="0044694D" w:rsidRDefault="0044694D" w:rsidP="00CE382C">
      <w:pPr>
        <w:pStyle w:val="ListNumber"/>
        <w:numPr>
          <w:ilvl w:val="0"/>
          <w:numId w:val="0"/>
        </w:numPr>
        <w:ind w:left="360"/>
      </w:pPr>
    </w:p>
    <w:tbl>
      <w:tblPr>
        <w:tblStyle w:val="TableGrid"/>
        <w:tblW w:w="40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tblGrid>
      <w:tr w:rsidR="0081499A" w14:paraId="56F1A396" w14:textId="77777777" w:rsidTr="0081499A">
        <w:trPr>
          <w:trHeight w:val="1152"/>
          <w:jc w:val="center"/>
        </w:trPr>
        <w:tc>
          <w:tcPr>
            <w:tcW w:w="4004" w:type="dxa"/>
            <w:vAlign w:val="bottom"/>
          </w:tcPr>
          <w:p w14:paraId="421BFEDB" w14:textId="77777777" w:rsidR="0081499A" w:rsidRPr="00D44441" w:rsidRDefault="0081499A" w:rsidP="00CE382C">
            <w:pPr>
              <w:pStyle w:val="ListNumber"/>
              <w:numPr>
                <w:ilvl w:val="0"/>
                <w:numId w:val="0"/>
              </w:numPr>
              <w:ind w:left="360"/>
              <w:rPr>
                <w:rStyle w:val="Hyperlink"/>
                <w:sz w:val="22"/>
              </w:rPr>
            </w:pPr>
            <w:r>
              <w:rPr>
                <w:noProof/>
              </w:rPr>
              <w:drawing>
                <wp:inline distT="0" distB="0" distL="0" distR="0" wp14:anchorId="0F1DA077" wp14:editId="53E8FC23">
                  <wp:extent cx="2194560" cy="457200"/>
                  <wp:effectExtent l="12700" t="38100" r="27940" b="38100"/>
                  <wp:docPr id="25" name="Diagram 25">
                    <a:hlinkClick xmlns:a="http://schemas.openxmlformats.org/drawingml/2006/main" r:id="rId43"/>
                  </wp:docPr>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tc>
      </w:tr>
      <w:tr w:rsidR="0081499A" w14:paraId="2D4D2B6F" w14:textId="77777777" w:rsidTr="0081499A">
        <w:trPr>
          <w:trHeight w:val="144"/>
          <w:jc w:val="center"/>
        </w:trPr>
        <w:tc>
          <w:tcPr>
            <w:tcW w:w="4004" w:type="dxa"/>
            <w:vAlign w:val="center"/>
          </w:tcPr>
          <w:p w14:paraId="5E3570AB" w14:textId="7AC00977" w:rsidR="0081499A" w:rsidRDefault="00065EA0" w:rsidP="00CE382C">
            <w:pPr>
              <w:pStyle w:val="ListNumber"/>
              <w:numPr>
                <w:ilvl w:val="0"/>
                <w:numId w:val="0"/>
              </w:numPr>
              <w:ind w:left="360"/>
              <w:rPr>
                <w:noProof/>
              </w:rPr>
            </w:pPr>
            <w:hyperlink r:id="rId49" w:history="1">
              <w:r w:rsidR="00995B32">
                <w:rPr>
                  <w:rStyle w:val="Hyperlink"/>
                  <w:sz w:val="22"/>
                </w:rPr>
                <w:t>Deploy Sumo Logic Security Integrations</w:t>
              </w:r>
            </w:hyperlink>
          </w:p>
        </w:tc>
      </w:tr>
    </w:tbl>
    <w:p w14:paraId="57120052" w14:textId="6062BBE3" w:rsidR="0094745C" w:rsidRDefault="00EE5C34" w:rsidP="00CE382C">
      <w:pPr>
        <w:pStyle w:val="ListNumber"/>
      </w:pPr>
      <w:r>
        <w:rPr>
          <w:color w:val="20201F"/>
        </w:rPr>
        <w:t>Check the R</w:t>
      </w:r>
      <w:r w:rsidR="0094745C" w:rsidRPr="00FE3CA6">
        <w:rPr>
          <w:color w:val="20201F"/>
        </w:rPr>
        <w:t>egion displayed in the upper-right corner of the navigation bar, and change as necessary. This is where the infrastructure for Sumo Logic Application resources will be built.</w:t>
      </w:r>
    </w:p>
    <w:p w14:paraId="4607DEFC" w14:textId="10E117FE" w:rsidR="0094745C" w:rsidRPr="00FE3CA6" w:rsidRDefault="0094745C" w:rsidP="00CE382C">
      <w:pPr>
        <w:pStyle w:val="ListNumber"/>
      </w:pPr>
      <w:r>
        <w:rPr>
          <w:color w:val="20201F"/>
        </w:rPr>
        <w:t xml:space="preserve">On the </w:t>
      </w:r>
      <w:r w:rsidR="006E4372">
        <w:rPr>
          <w:b/>
          <w:color w:val="20201F"/>
        </w:rPr>
        <w:t>Create stack</w:t>
      </w:r>
      <w:r>
        <w:rPr>
          <w:b/>
          <w:color w:val="20201F"/>
        </w:rPr>
        <w:t xml:space="preserve"> </w:t>
      </w:r>
      <w:r>
        <w:rPr>
          <w:color w:val="20201F"/>
        </w:rPr>
        <w:t xml:space="preserve">page, keep the default setting for the template URL, then choose </w:t>
      </w:r>
      <w:r>
        <w:rPr>
          <w:b/>
          <w:color w:val="20201F"/>
        </w:rPr>
        <w:t>Next</w:t>
      </w:r>
      <w:r>
        <w:rPr>
          <w:color w:val="20201F"/>
        </w:rPr>
        <w:t>.</w:t>
      </w:r>
    </w:p>
    <w:p w14:paraId="33A12023" w14:textId="1C39BCD8" w:rsidR="004D3558" w:rsidRPr="00E535A0" w:rsidRDefault="0094745C" w:rsidP="00CE382C">
      <w:pPr>
        <w:pStyle w:val="ListNumber"/>
      </w:pPr>
      <w:r w:rsidRPr="0094745C">
        <w:rPr>
          <w:color w:val="20201F"/>
        </w:rPr>
        <w:t xml:space="preserve">On the </w:t>
      </w:r>
      <w:r w:rsidRPr="0094745C">
        <w:rPr>
          <w:b/>
          <w:color w:val="20201F"/>
        </w:rPr>
        <w:t xml:space="preserve">Specify </w:t>
      </w:r>
      <w:r w:rsidR="006E4372">
        <w:rPr>
          <w:b/>
          <w:color w:val="20201F"/>
        </w:rPr>
        <w:t>stack d</w:t>
      </w:r>
      <w:r w:rsidRPr="0094745C">
        <w:rPr>
          <w:b/>
          <w:color w:val="20201F"/>
        </w:rPr>
        <w:t xml:space="preserve">etails </w:t>
      </w:r>
      <w:r w:rsidRPr="0094745C">
        <w:rPr>
          <w:color w:val="20201F"/>
        </w:rPr>
        <w:t xml:space="preserve">page, </w:t>
      </w:r>
      <w:r w:rsidRPr="00FE3CA6">
        <w:rPr>
          <w:color w:val="252525"/>
        </w:rPr>
        <w:t>change the stack name if needed. Review the</w:t>
      </w:r>
      <w:r w:rsidRPr="00FE3CA6">
        <w:rPr>
          <w:color w:val="252525"/>
          <w:spacing w:val="-30"/>
        </w:rPr>
        <w:t xml:space="preserve"> </w:t>
      </w:r>
      <w:r w:rsidRPr="00FE3CA6">
        <w:rPr>
          <w:color w:val="252525"/>
        </w:rPr>
        <w:t>parameters for the template. Provide values for the parameters that require input. For all</w:t>
      </w:r>
      <w:r w:rsidRPr="00FE3CA6">
        <w:rPr>
          <w:color w:val="252525"/>
          <w:spacing w:val="-19"/>
        </w:rPr>
        <w:t xml:space="preserve"> </w:t>
      </w:r>
      <w:r w:rsidRPr="00FE3CA6">
        <w:rPr>
          <w:color w:val="252525"/>
        </w:rPr>
        <w:t>other parameters, review the default settings and customize them as necessary.</w:t>
      </w:r>
    </w:p>
    <w:p w14:paraId="24C4C141" w14:textId="0C65983B" w:rsidR="006744E9" w:rsidRDefault="0094745C" w:rsidP="00CE382C">
      <w:pPr>
        <w:pStyle w:val="ListNumber"/>
        <w:numPr>
          <w:ilvl w:val="0"/>
          <w:numId w:val="0"/>
        </w:numPr>
        <w:ind w:left="360"/>
      </w:pPr>
      <w:r w:rsidRPr="00FE3CA6">
        <w:t xml:space="preserve">When you finish reviewing and customizing the parameters, choose </w:t>
      </w:r>
      <w:r w:rsidRPr="00FE3CA6">
        <w:rPr>
          <w:b/>
        </w:rPr>
        <w:t>Next</w:t>
      </w:r>
      <w:r w:rsidR="006744E9">
        <w:t>.</w:t>
      </w:r>
    </w:p>
    <w:p w14:paraId="3F703553" w14:textId="3744393E" w:rsidR="0044694D" w:rsidRPr="00F05DA3" w:rsidRDefault="0044694D" w:rsidP="00271533">
      <w:pPr>
        <w:pStyle w:val="Heading3"/>
      </w:pPr>
      <w:bookmarkStart w:id="57" w:name="_Option_1:_Parameters"/>
      <w:bookmarkStart w:id="58" w:name="_Toc41983702"/>
      <w:bookmarkEnd w:id="57"/>
      <w:r w:rsidRPr="00811B86">
        <w:t xml:space="preserve">Parameters for deploying </w:t>
      </w:r>
      <w:r w:rsidR="004149B9">
        <w:t xml:space="preserve">the </w:t>
      </w:r>
      <w:r w:rsidR="00C51837">
        <w:t xml:space="preserve">Sumo Logic </w:t>
      </w:r>
      <w:r w:rsidR="008B36B5">
        <w:t>Quick</w:t>
      </w:r>
      <w:r w:rsidR="00C51837">
        <w:t xml:space="preserve"> </w:t>
      </w:r>
      <w:r w:rsidR="008B36B5">
        <w:t>Start</w:t>
      </w:r>
      <w:bookmarkEnd w:id="58"/>
    </w:p>
    <w:p w14:paraId="4EBA99E7" w14:textId="5B701B35" w:rsidR="0044694D" w:rsidRDefault="00065EA0" w:rsidP="006423F9">
      <w:pPr>
        <w:keepNext/>
        <w:keepLines/>
        <w:spacing w:after="140"/>
        <w:rPr>
          <w:rStyle w:val="Hyperlink"/>
          <w:rFonts w:cs="Arial"/>
          <w:szCs w:val="22"/>
        </w:rPr>
      </w:pPr>
      <w:hyperlink r:id="rId50" w:history="1">
        <w:r w:rsidR="0044694D" w:rsidRPr="002D38ED">
          <w:rPr>
            <w:rStyle w:val="Hyperlink"/>
            <w:rFonts w:cs="Arial"/>
            <w:szCs w:val="22"/>
          </w:rPr>
          <w:t>View template</w:t>
        </w:r>
      </w:hyperlink>
    </w:p>
    <w:p w14:paraId="17D394B4" w14:textId="07AE9948" w:rsidR="0094745C" w:rsidRPr="005752B8" w:rsidRDefault="0094745C" w:rsidP="005752B8">
      <w:pPr>
        <w:spacing w:before="280" w:after="140"/>
        <w:ind w:left="461"/>
        <w:rPr>
          <w:i/>
        </w:rPr>
      </w:pPr>
      <w:r w:rsidRPr="005752B8">
        <w:rPr>
          <w:i/>
          <w:color w:val="20201F"/>
        </w:rPr>
        <w:t xml:space="preserve">Sumo Logic </w:t>
      </w:r>
      <w:r w:rsidR="00D66E0C">
        <w:rPr>
          <w:i/>
          <w:color w:val="20201F"/>
        </w:rPr>
        <w:t xml:space="preserve">access </w:t>
      </w:r>
      <w:r w:rsidR="00D66E0C" w:rsidRPr="005752B8">
        <w:rPr>
          <w:i/>
          <w:color w:val="20201F"/>
        </w:rPr>
        <w:t>configuration</w:t>
      </w:r>
      <w:r w:rsidR="00E535A0">
        <w:rPr>
          <w:i/>
          <w:color w:val="20201F"/>
        </w:rPr>
        <w:t>:</w:t>
      </w:r>
    </w:p>
    <w:tbl>
      <w:tblPr>
        <w:tblW w:w="9360" w:type="dxa"/>
        <w:tblInd w:w="360" w:type="dxa"/>
        <w:tblLayout w:type="fixed"/>
        <w:tblCellMar>
          <w:left w:w="0" w:type="dxa"/>
          <w:right w:w="0" w:type="dxa"/>
        </w:tblCellMar>
        <w:tblLook w:val="01E0" w:firstRow="1" w:lastRow="1" w:firstColumn="1" w:lastColumn="1" w:noHBand="0" w:noVBand="0"/>
      </w:tblPr>
      <w:tblGrid>
        <w:gridCol w:w="3468"/>
        <w:gridCol w:w="1842"/>
        <w:gridCol w:w="4050"/>
      </w:tblGrid>
      <w:tr w:rsidR="0094745C" w:rsidRPr="00766C49" w14:paraId="66DE2FA1" w14:textId="77777777" w:rsidTr="00C51837">
        <w:trPr>
          <w:trHeight w:val="20"/>
        </w:trPr>
        <w:tc>
          <w:tcPr>
            <w:tcW w:w="3468" w:type="dxa"/>
            <w:tcBorders>
              <w:top w:val="single" w:sz="8" w:space="0" w:color="136DB4"/>
              <w:bottom w:val="single" w:sz="8" w:space="0" w:color="136DB4"/>
            </w:tcBorders>
            <w:shd w:val="clear" w:color="auto" w:fill="CAD4E9"/>
            <w:tcMar>
              <w:left w:w="115" w:type="dxa"/>
              <w:right w:w="115" w:type="dxa"/>
            </w:tcMar>
            <w:vAlign w:val="center"/>
          </w:tcPr>
          <w:p w14:paraId="319F8507" w14:textId="4BBDF180" w:rsidR="0094745C" w:rsidRPr="00766C49" w:rsidRDefault="0094745C" w:rsidP="00661392">
            <w:pPr>
              <w:pStyle w:val="Tabletext"/>
              <w:rPr>
                <w:b/>
              </w:rPr>
            </w:pPr>
            <w:r w:rsidRPr="00766C49">
              <w:rPr>
                <w:b/>
              </w:rPr>
              <w:t>Parameter label</w:t>
            </w:r>
            <w:r w:rsidR="0081499A" w:rsidRPr="00766C49">
              <w:rPr>
                <w:b/>
              </w:rPr>
              <w:br/>
              <w:t>(name)</w:t>
            </w:r>
          </w:p>
        </w:tc>
        <w:tc>
          <w:tcPr>
            <w:tcW w:w="1842" w:type="dxa"/>
            <w:tcBorders>
              <w:top w:val="single" w:sz="8" w:space="0" w:color="136DB4"/>
              <w:bottom w:val="single" w:sz="8" w:space="0" w:color="136DB4"/>
            </w:tcBorders>
            <w:shd w:val="clear" w:color="auto" w:fill="CAD4E9"/>
            <w:tcMar>
              <w:left w:w="115" w:type="dxa"/>
              <w:right w:w="115" w:type="dxa"/>
            </w:tcMar>
            <w:vAlign w:val="center"/>
          </w:tcPr>
          <w:p w14:paraId="4FBF3416" w14:textId="77777777" w:rsidR="0094745C" w:rsidRPr="00766C49" w:rsidRDefault="0094745C" w:rsidP="00661392">
            <w:pPr>
              <w:pStyle w:val="Tabletext"/>
              <w:rPr>
                <w:b/>
              </w:rPr>
            </w:pPr>
            <w:r w:rsidRPr="00766C49">
              <w:rPr>
                <w:b/>
              </w:rPr>
              <w:t>Default</w:t>
            </w:r>
          </w:p>
        </w:tc>
        <w:tc>
          <w:tcPr>
            <w:tcW w:w="4050" w:type="dxa"/>
            <w:tcBorders>
              <w:top w:val="single" w:sz="8" w:space="0" w:color="136DB4"/>
              <w:bottom w:val="single" w:sz="8" w:space="0" w:color="136DB4"/>
            </w:tcBorders>
            <w:shd w:val="clear" w:color="auto" w:fill="CAD4E9"/>
            <w:tcMar>
              <w:left w:w="115" w:type="dxa"/>
              <w:right w:w="115" w:type="dxa"/>
            </w:tcMar>
            <w:vAlign w:val="center"/>
          </w:tcPr>
          <w:p w14:paraId="753E01F6" w14:textId="77777777" w:rsidR="0094745C" w:rsidRPr="00766C49" w:rsidRDefault="0094745C" w:rsidP="00661392">
            <w:pPr>
              <w:pStyle w:val="Tabletext"/>
              <w:rPr>
                <w:b/>
              </w:rPr>
            </w:pPr>
            <w:r w:rsidRPr="00766C49">
              <w:rPr>
                <w:b/>
              </w:rPr>
              <w:t>Description</w:t>
            </w:r>
          </w:p>
        </w:tc>
      </w:tr>
      <w:tr w:rsidR="0094745C" w14:paraId="0C245A3A" w14:textId="77777777" w:rsidTr="00C51837">
        <w:trPr>
          <w:trHeight w:val="20"/>
        </w:trPr>
        <w:tc>
          <w:tcPr>
            <w:tcW w:w="3468" w:type="dxa"/>
            <w:tcBorders>
              <w:top w:val="single" w:sz="8" w:space="0" w:color="136DB4"/>
              <w:bottom w:val="single" w:sz="8" w:space="0" w:color="136DB4"/>
            </w:tcBorders>
            <w:tcMar>
              <w:left w:w="115" w:type="dxa"/>
              <w:right w:w="115" w:type="dxa"/>
            </w:tcMar>
          </w:tcPr>
          <w:p w14:paraId="74D617AA" w14:textId="5F025E42" w:rsidR="0094745C" w:rsidRPr="00C51837" w:rsidRDefault="0094745C" w:rsidP="004C6265">
            <w:pPr>
              <w:pStyle w:val="Tabletext"/>
              <w:rPr>
                <w:rFonts w:ascii="Menlo" w:hAnsi="Menlo" w:cs="Menlo"/>
                <w:color w:val="000000"/>
                <w:szCs w:val="18"/>
              </w:rPr>
            </w:pPr>
            <w:r w:rsidRPr="004C6265">
              <w:t xml:space="preserve">Sumo Logic </w:t>
            </w:r>
            <w:r w:rsidR="00AC7FD5" w:rsidRPr="004C6265">
              <w:t>deployment name</w:t>
            </w:r>
            <w:r w:rsidR="002E7F7F">
              <w:br/>
            </w:r>
            <w:r w:rsidR="002E7F7F" w:rsidRPr="002E7F7F">
              <w:t>(</w:t>
            </w:r>
            <w:r w:rsidR="006D4F6A" w:rsidRPr="00C51837">
              <w:rPr>
                <w:rStyle w:val="Parameterintable"/>
              </w:rPr>
              <w:t>Section1aSumoLogicDeployment</w:t>
            </w:r>
            <w:r w:rsidR="002E7F7F" w:rsidRPr="002E7F7F">
              <w:t>)</w:t>
            </w:r>
          </w:p>
        </w:tc>
        <w:tc>
          <w:tcPr>
            <w:tcW w:w="1842" w:type="dxa"/>
            <w:tcBorders>
              <w:top w:val="single" w:sz="8" w:space="0" w:color="136DB4"/>
              <w:bottom w:val="single" w:sz="8" w:space="0" w:color="136DB4"/>
            </w:tcBorders>
            <w:tcMar>
              <w:left w:w="115" w:type="dxa"/>
              <w:right w:w="115" w:type="dxa"/>
            </w:tcMar>
          </w:tcPr>
          <w:p w14:paraId="5456CF57" w14:textId="77777777" w:rsidR="0094745C" w:rsidRDefault="0094745C" w:rsidP="00661392">
            <w:pPr>
              <w:pStyle w:val="Tabletext"/>
            </w:pPr>
            <w:r w:rsidRPr="00082CC2">
              <w:rPr>
                <w:i/>
                <w:color w:val="FF0000"/>
              </w:rPr>
              <w:t>Requires Input</w:t>
            </w:r>
          </w:p>
        </w:tc>
        <w:tc>
          <w:tcPr>
            <w:tcW w:w="4050" w:type="dxa"/>
            <w:tcBorders>
              <w:top w:val="single" w:sz="8" w:space="0" w:color="136DB4"/>
              <w:bottom w:val="single" w:sz="8" w:space="0" w:color="136DB4"/>
            </w:tcBorders>
            <w:tcMar>
              <w:left w:w="115" w:type="dxa"/>
              <w:right w:w="115" w:type="dxa"/>
            </w:tcMar>
          </w:tcPr>
          <w:p w14:paraId="215D1CBE" w14:textId="5D27CFC3" w:rsidR="0094745C" w:rsidRDefault="006E4372" w:rsidP="00661392">
            <w:pPr>
              <w:pStyle w:val="Tabletext"/>
            </w:pPr>
            <w:r>
              <w:rPr>
                <w:rFonts w:cstheme="minorHAnsi"/>
                <w:szCs w:val="18"/>
              </w:rPr>
              <w:t xml:space="preserve">Enter the </w:t>
            </w:r>
            <w:r w:rsidR="0094745C" w:rsidRPr="00F90D0A">
              <w:rPr>
                <w:rFonts w:cstheme="minorHAnsi"/>
                <w:szCs w:val="18"/>
              </w:rPr>
              <w:t xml:space="preserve">geographic location </w:t>
            </w:r>
            <w:r>
              <w:rPr>
                <w:rFonts w:cstheme="minorHAnsi"/>
                <w:szCs w:val="18"/>
              </w:rPr>
              <w:t xml:space="preserve">of the deployment: </w:t>
            </w:r>
            <w:r w:rsidRPr="0082113D">
              <w:rPr>
                <w:b/>
              </w:rPr>
              <w:t>au</w:t>
            </w:r>
            <w:r>
              <w:t xml:space="preserve">, </w:t>
            </w:r>
            <w:r w:rsidRPr="0082113D">
              <w:rPr>
                <w:b/>
              </w:rPr>
              <w:t>ca</w:t>
            </w:r>
            <w:r>
              <w:t xml:space="preserve">, </w:t>
            </w:r>
            <w:r w:rsidRPr="0082113D">
              <w:rPr>
                <w:b/>
              </w:rPr>
              <w:t>de</w:t>
            </w:r>
            <w:r>
              <w:t xml:space="preserve">, </w:t>
            </w:r>
            <w:proofErr w:type="spellStart"/>
            <w:r w:rsidRPr="0082113D">
              <w:rPr>
                <w:b/>
              </w:rPr>
              <w:t>eu</w:t>
            </w:r>
            <w:proofErr w:type="spellEnd"/>
            <w:r>
              <w:t xml:space="preserve">, </w:t>
            </w:r>
            <w:proofErr w:type="spellStart"/>
            <w:r w:rsidRPr="0082113D">
              <w:rPr>
                <w:b/>
              </w:rPr>
              <w:t>jp</w:t>
            </w:r>
            <w:proofErr w:type="spellEnd"/>
            <w:r>
              <w:t xml:space="preserve">, </w:t>
            </w:r>
            <w:r w:rsidRPr="0082113D">
              <w:rPr>
                <w:b/>
              </w:rPr>
              <w:t>us2</w:t>
            </w:r>
            <w:r>
              <w:t xml:space="preserve">, </w:t>
            </w:r>
            <w:r w:rsidR="00B7181B" w:rsidRPr="0082113D">
              <w:rPr>
                <w:b/>
              </w:rPr>
              <w:t>us1</w:t>
            </w:r>
            <w:r w:rsidR="00B7181B">
              <w:t xml:space="preserve">, </w:t>
            </w:r>
            <w:r w:rsidR="00E43630" w:rsidRPr="0082113D">
              <w:rPr>
                <w:b/>
              </w:rPr>
              <w:t>in</w:t>
            </w:r>
            <w:r w:rsidR="00E43630">
              <w:t xml:space="preserve">, </w:t>
            </w:r>
            <w:r w:rsidR="00B7181B">
              <w:t xml:space="preserve">or </w:t>
            </w:r>
            <w:r w:rsidR="00E43630" w:rsidRPr="0082113D">
              <w:rPr>
                <w:b/>
              </w:rPr>
              <w:t>fed</w:t>
            </w:r>
            <w:del w:id="59" w:author="Arun Patyal" w:date="2021-09-01T17:28:00Z">
              <w:r w:rsidR="00B7181B" w:rsidRPr="0082113D" w:rsidDel="003112DB">
                <w:rPr>
                  <w:b/>
                </w:rPr>
                <w:delText>E</w:delText>
              </w:r>
            </w:del>
            <w:r w:rsidR="0094745C" w:rsidRPr="00F90D0A">
              <w:rPr>
                <w:rFonts w:cstheme="minorHAnsi"/>
                <w:szCs w:val="18"/>
              </w:rPr>
              <w:t>.</w:t>
            </w:r>
          </w:p>
        </w:tc>
      </w:tr>
      <w:tr w:rsidR="0094745C" w14:paraId="120F68B0" w14:textId="77777777" w:rsidTr="00C51837">
        <w:trPr>
          <w:trHeight w:val="20"/>
        </w:trPr>
        <w:tc>
          <w:tcPr>
            <w:tcW w:w="3468" w:type="dxa"/>
            <w:tcBorders>
              <w:top w:val="single" w:sz="8" w:space="0" w:color="136DB4"/>
              <w:bottom w:val="single" w:sz="8" w:space="0" w:color="136DB4"/>
            </w:tcBorders>
            <w:tcMar>
              <w:left w:w="115" w:type="dxa"/>
              <w:right w:w="115" w:type="dxa"/>
            </w:tcMar>
          </w:tcPr>
          <w:p w14:paraId="69A61532" w14:textId="78E6E011" w:rsidR="0094745C" w:rsidRPr="00C51837" w:rsidRDefault="0094745C" w:rsidP="004C6265">
            <w:pPr>
              <w:pStyle w:val="Tabletext"/>
              <w:rPr>
                <w:rFonts w:ascii="Menlo" w:hAnsi="Menlo" w:cs="Menlo"/>
                <w:color w:val="000000"/>
                <w:szCs w:val="18"/>
              </w:rPr>
            </w:pPr>
            <w:r w:rsidRPr="004C6265">
              <w:t xml:space="preserve">Sumo Logic </w:t>
            </w:r>
            <w:r w:rsidR="00AC7FD5" w:rsidRPr="004C6265">
              <w:t xml:space="preserve">access </w:t>
            </w:r>
            <w:r w:rsidRPr="004C6265">
              <w:t>ID</w:t>
            </w:r>
            <w:r w:rsidR="00661392">
              <w:br/>
              <w:t>(</w:t>
            </w:r>
            <w:r w:rsidR="006D4F6A" w:rsidRPr="00C51837">
              <w:rPr>
                <w:rStyle w:val="Parameterintable"/>
              </w:rPr>
              <w:t>Section1bSumoLogicAccessID</w:t>
            </w:r>
            <w:r w:rsidR="00661392">
              <w:t>)</w:t>
            </w:r>
          </w:p>
        </w:tc>
        <w:tc>
          <w:tcPr>
            <w:tcW w:w="1842" w:type="dxa"/>
            <w:tcBorders>
              <w:top w:val="single" w:sz="8" w:space="0" w:color="136DB4"/>
              <w:bottom w:val="single" w:sz="8" w:space="0" w:color="136DB4"/>
            </w:tcBorders>
            <w:tcMar>
              <w:left w:w="115" w:type="dxa"/>
              <w:right w:w="115" w:type="dxa"/>
            </w:tcMar>
          </w:tcPr>
          <w:p w14:paraId="23880CDC" w14:textId="77777777" w:rsidR="0094745C" w:rsidRDefault="0094745C" w:rsidP="00661392">
            <w:pPr>
              <w:pStyle w:val="Tabletext"/>
            </w:pPr>
            <w:r w:rsidRPr="00082CC2">
              <w:rPr>
                <w:i/>
                <w:color w:val="FF0000"/>
              </w:rPr>
              <w:t>Requires Input</w:t>
            </w:r>
          </w:p>
        </w:tc>
        <w:tc>
          <w:tcPr>
            <w:tcW w:w="4050" w:type="dxa"/>
            <w:tcBorders>
              <w:top w:val="single" w:sz="8" w:space="0" w:color="136DB4"/>
              <w:bottom w:val="single" w:sz="8" w:space="0" w:color="136DB4"/>
            </w:tcBorders>
            <w:tcMar>
              <w:left w:w="115" w:type="dxa"/>
              <w:right w:w="115" w:type="dxa"/>
            </w:tcMar>
          </w:tcPr>
          <w:p w14:paraId="35622AC4" w14:textId="3D7D0A70" w:rsidR="0094745C" w:rsidRPr="00735C90" w:rsidRDefault="006E4372" w:rsidP="006E4372">
            <w:pPr>
              <w:pStyle w:val="Tabletext"/>
              <w:rPr>
                <w:szCs w:val="18"/>
              </w:rPr>
            </w:pPr>
            <w:r>
              <w:t xml:space="preserve">Enter the </w:t>
            </w:r>
            <w:r w:rsidR="0094745C">
              <w:t xml:space="preserve">Sumo Logic </w:t>
            </w:r>
            <w:r w:rsidR="0082113D">
              <w:t xml:space="preserve">console access </w:t>
            </w:r>
            <w:r w:rsidR="0094745C">
              <w:t>ID</w:t>
            </w:r>
            <w:r>
              <w:t>, which you received when you created the Access Key</w:t>
            </w:r>
            <w:r w:rsidR="00B7181B">
              <w:t xml:space="preserve"> in </w:t>
            </w:r>
            <w:hyperlink w:anchor="_Step_1._Prepare" w:history="1">
              <w:r w:rsidR="0082113D">
                <w:rPr>
                  <w:rStyle w:val="Hyperlink"/>
                </w:rPr>
                <w:t>Step 1</w:t>
              </w:r>
            </w:hyperlink>
            <w:r w:rsidR="0094745C">
              <w:t>.</w:t>
            </w:r>
          </w:p>
        </w:tc>
      </w:tr>
      <w:tr w:rsidR="0094745C" w14:paraId="306B125A" w14:textId="77777777" w:rsidTr="00C51837">
        <w:trPr>
          <w:trHeight w:val="20"/>
        </w:trPr>
        <w:tc>
          <w:tcPr>
            <w:tcW w:w="3468" w:type="dxa"/>
            <w:tcBorders>
              <w:top w:val="single" w:sz="8" w:space="0" w:color="136DB4"/>
              <w:bottom w:val="single" w:sz="8" w:space="0" w:color="136DB4"/>
            </w:tcBorders>
            <w:tcMar>
              <w:left w:w="115" w:type="dxa"/>
              <w:right w:w="115" w:type="dxa"/>
            </w:tcMar>
          </w:tcPr>
          <w:p w14:paraId="742FE65A" w14:textId="5590E3EE" w:rsidR="0094745C" w:rsidRPr="00C51837" w:rsidRDefault="0094745C" w:rsidP="004C6265">
            <w:pPr>
              <w:pStyle w:val="Tabletext"/>
              <w:rPr>
                <w:rFonts w:ascii="Menlo" w:hAnsi="Menlo" w:cs="Menlo"/>
                <w:color w:val="000000"/>
                <w:szCs w:val="18"/>
              </w:rPr>
            </w:pPr>
            <w:r w:rsidRPr="004C6265">
              <w:lastRenderedPageBreak/>
              <w:t xml:space="preserve">Sumo Logic </w:t>
            </w:r>
            <w:r w:rsidR="00AC7FD5" w:rsidRPr="004C6265">
              <w:t>access key</w:t>
            </w:r>
            <w:r w:rsidR="00661392">
              <w:br/>
              <w:t>(</w:t>
            </w:r>
            <w:r w:rsidR="006D4F6A" w:rsidRPr="00C51837">
              <w:rPr>
                <w:rStyle w:val="Parameterintable"/>
              </w:rPr>
              <w:t>Section1cSumoLogicAccessKey</w:t>
            </w:r>
            <w:r w:rsidR="00661392">
              <w:t>)</w:t>
            </w:r>
          </w:p>
        </w:tc>
        <w:tc>
          <w:tcPr>
            <w:tcW w:w="1842" w:type="dxa"/>
            <w:tcBorders>
              <w:top w:val="single" w:sz="8" w:space="0" w:color="136DB4"/>
              <w:bottom w:val="single" w:sz="8" w:space="0" w:color="136DB4"/>
            </w:tcBorders>
            <w:tcMar>
              <w:left w:w="115" w:type="dxa"/>
              <w:right w:w="115" w:type="dxa"/>
            </w:tcMar>
          </w:tcPr>
          <w:p w14:paraId="6CA4F04C" w14:textId="77777777" w:rsidR="0094745C" w:rsidRDefault="0094745C" w:rsidP="00661392">
            <w:pPr>
              <w:pStyle w:val="Tabletext"/>
            </w:pPr>
            <w:r w:rsidRPr="00082CC2">
              <w:rPr>
                <w:i/>
                <w:color w:val="FF0000"/>
              </w:rPr>
              <w:t>Requires Input</w:t>
            </w:r>
          </w:p>
        </w:tc>
        <w:tc>
          <w:tcPr>
            <w:tcW w:w="4050" w:type="dxa"/>
            <w:tcBorders>
              <w:top w:val="single" w:sz="8" w:space="0" w:color="136DB4"/>
              <w:bottom w:val="single" w:sz="8" w:space="0" w:color="136DB4"/>
            </w:tcBorders>
            <w:tcMar>
              <w:left w:w="115" w:type="dxa"/>
              <w:right w:w="115" w:type="dxa"/>
            </w:tcMar>
          </w:tcPr>
          <w:p w14:paraId="0EA37924" w14:textId="69B352E0" w:rsidR="0094745C" w:rsidRDefault="006E4372" w:rsidP="00427BAD">
            <w:pPr>
              <w:pStyle w:val="Tabletext"/>
            </w:pPr>
            <w:r>
              <w:t xml:space="preserve">Enter your </w:t>
            </w:r>
            <w:r w:rsidR="0094745C">
              <w:t xml:space="preserve">Sumo Logic </w:t>
            </w:r>
            <w:r w:rsidR="0082113D">
              <w:t>access key</w:t>
            </w:r>
            <w:r w:rsidR="0094745C">
              <w:t xml:space="preserve">. </w:t>
            </w:r>
            <w:r w:rsidR="0082113D">
              <w:t>O</w:t>
            </w:r>
            <w:r>
              <w:t xml:space="preserve">btain </w:t>
            </w:r>
            <w:r w:rsidR="0094745C">
              <w:t xml:space="preserve">this from your Sumo Logic account </w:t>
            </w:r>
            <w:r>
              <w:t xml:space="preserve">(choose </w:t>
            </w:r>
            <w:r w:rsidR="0094745C" w:rsidRPr="004C6265">
              <w:rPr>
                <w:b/>
              </w:rPr>
              <w:t>Administration</w:t>
            </w:r>
            <w:r w:rsidR="0094745C">
              <w:t xml:space="preserve"> &gt; </w:t>
            </w:r>
            <w:r w:rsidR="0094745C" w:rsidRPr="004C6265">
              <w:rPr>
                <w:b/>
              </w:rPr>
              <w:t>Security</w:t>
            </w:r>
            <w:r w:rsidR="0094745C">
              <w:t xml:space="preserve"> &gt; </w:t>
            </w:r>
            <w:r w:rsidR="0094745C" w:rsidRPr="004C6265">
              <w:rPr>
                <w:b/>
              </w:rPr>
              <w:t>Access Keys</w:t>
            </w:r>
            <w:r>
              <w:t>)</w:t>
            </w:r>
            <w:r w:rsidR="0094745C">
              <w:t>.</w:t>
            </w:r>
          </w:p>
        </w:tc>
      </w:tr>
      <w:tr w:rsidR="0094745C" w14:paraId="2C80837B" w14:textId="77777777" w:rsidTr="00C51837">
        <w:trPr>
          <w:trHeight w:val="20"/>
        </w:trPr>
        <w:tc>
          <w:tcPr>
            <w:tcW w:w="3468" w:type="dxa"/>
            <w:tcBorders>
              <w:top w:val="single" w:sz="8" w:space="0" w:color="136DB4"/>
              <w:bottom w:val="single" w:sz="8" w:space="0" w:color="136DB4"/>
            </w:tcBorders>
            <w:tcMar>
              <w:left w:w="115" w:type="dxa"/>
              <w:right w:w="115" w:type="dxa"/>
            </w:tcMar>
          </w:tcPr>
          <w:p w14:paraId="16ABC9FC" w14:textId="71009B65" w:rsidR="0094745C" w:rsidRPr="00C51837" w:rsidRDefault="00E43630" w:rsidP="004C6265">
            <w:pPr>
              <w:pStyle w:val="Tabletext"/>
              <w:rPr>
                <w:rFonts w:ascii="Menlo" w:hAnsi="Menlo" w:cs="Menlo"/>
                <w:color w:val="000000"/>
                <w:szCs w:val="18"/>
              </w:rPr>
            </w:pPr>
            <w:r w:rsidRPr="004C6265">
              <w:t xml:space="preserve">Delete Sumo Logic </w:t>
            </w:r>
            <w:r w:rsidR="00AC7FD5" w:rsidRPr="004C6265">
              <w:t>resources</w:t>
            </w:r>
            <w:r w:rsidR="00661392">
              <w:br/>
              <w:t>(</w:t>
            </w:r>
            <w:r w:rsidR="006D4F6A" w:rsidRPr="00C51837">
              <w:rPr>
                <w:rStyle w:val="Parameterintable"/>
              </w:rPr>
              <w:t>Section1eSumoLogicResource</w:t>
            </w:r>
            <w:r w:rsidR="004A43DD">
              <w:rPr>
                <w:rStyle w:val="Parameterintable"/>
              </w:rPr>
              <w:br/>
            </w:r>
            <w:proofErr w:type="spellStart"/>
            <w:r w:rsidR="006D4F6A" w:rsidRPr="00C51837">
              <w:rPr>
                <w:rStyle w:val="Parameterintable"/>
              </w:rPr>
              <w:t>RemoveOnDeleteStack</w:t>
            </w:r>
            <w:proofErr w:type="spellEnd"/>
            <w:r w:rsidR="00661392">
              <w:t>)</w:t>
            </w:r>
          </w:p>
        </w:tc>
        <w:tc>
          <w:tcPr>
            <w:tcW w:w="1842" w:type="dxa"/>
            <w:tcBorders>
              <w:top w:val="single" w:sz="8" w:space="0" w:color="136DB4"/>
              <w:bottom w:val="single" w:sz="8" w:space="0" w:color="136DB4"/>
            </w:tcBorders>
            <w:tcMar>
              <w:left w:w="115" w:type="dxa"/>
              <w:right w:w="115" w:type="dxa"/>
            </w:tcMar>
          </w:tcPr>
          <w:p w14:paraId="5770805E" w14:textId="7F60D196" w:rsidR="0094745C" w:rsidRDefault="00E71C51" w:rsidP="00661392">
            <w:pPr>
              <w:pStyle w:val="Tabletext"/>
            </w:pPr>
            <w:r>
              <w:t>t</w:t>
            </w:r>
            <w:r w:rsidR="00661392" w:rsidRPr="00661392">
              <w:t>rue</w:t>
            </w:r>
          </w:p>
        </w:tc>
        <w:tc>
          <w:tcPr>
            <w:tcW w:w="4050" w:type="dxa"/>
            <w:tcBorders>
              <w:top w:val="single" w:sz="8" w:space="0" w:color="136DB4"/>
              <w:bottom w:val="single" w:sz="8" w:space="0" w:color="136DB4"/>
            </w:tcBorders>
            <w:tcMar>
              <w:left w:w="115" w:type="dxa"/>
              <w:right w:w="115" w:type="dxa"/>
            </w:tcMar>
          </w:tcPr>
          <w:p w14:paraId="2B24593F" w14:textId="7011CA51" w:rsidR="00DB6C6A" w:rsidRPr="00333F46" w:rsidRDefault="00DB6C6A">
            <w:pPr>
              <w:pStyle w:val="Tabletext"/>
              <w:rPr>
                <w:szCs w:val="18"/>
              </w:rPr>
            </w:pPr>
            <w:r>
              <w:rPr>
                <w:rStyle w:val="pl-s"/>
                <w:szCs w:val="18"/>
              </w:rPr>
              <w:t xml:space="preserve">If </w:t>
            </w:r>
            <w:r w:rsidR="00322A94">
              <w:rPr>
                <w:rStyle w:val="pl-s"/>
                <w:szCs w:val="18"/>
              </w:rPr>
              <w:t xml:space="preserve">this </w:t>
            </w:r>
            <w:r>
              <w:rPr>
                <w:rStyle w:val="pl-s"/>
                <w:szCs w:val="18"/>
              </w:rPr>
              <w:t xml:space="preserve">parameter is set to </w:t>
            </w:r>
            <w:r w:rsidRPr="00D72F35">
              <w:rPr>
                <w:rStyle w:val="pl-s"/>
                <w:b/>
                <w:szCs w:val="18"/>
              </w:rPr>
              <w:t>true</w:t>
            </w:r>
            <w:r w:rsidR="00D72F35">
              <w:rPr>
                <w:rStyle w:val="pl-s"/>
                <w:szCs w:val="18"/>
              </w:rPr>
              <w:t>,</w:t>
            </w:r>
            <w:r>
              <w:rPr>
                <w:rStyle w:val="pl-s"/>
                <w:szCs w:val="18"/>
              </w:rPr>
              <w:t xml:space="preserve"> </w:t>
            </w:r>
            <w:r w:rsidR="00322A94">
              <w:rPr>
                <w:rStyle w:val="pl-s"/>
                <w:szCs w:val="18"/>
              </w:rPr>
              <w:t xml:space="preserve">the </w:t>
            </w:r>
            <w:r w:rsidR="0094745C" w:rsidRPr="003B4786">
              <w:rPr>
                <w:rStyle w:val="pl-s"/>
                <w:szCs w:val="18"/>
              </w:rPr>
              <w:t>collector, sources</w:t>
            </w:r>
            <w:r w:rsidR="00D72F35">
              <w:rPr>
                <w:rStyle w:val="pl-s"/>
                <w:szCs w:val="18"/>
              </w:rPr>
              <w:t>,</w:t>
            </w:r>
            <w:r w:rsidR="0094745C" w:rsidRPr="003B4786">
              <w:rPr>
                <w:rStyle w:val="pl-s"/>
                <w:szCs w:val="18"/>
              </w:rPr>
              <w:t xml:space="preserve"> and </w:t>
            </w:r>
            <w:r w:rsidR="00322A94">
              <w:rPr>
                <w:rStyle w:val="pl-s"/>
                <w:szCs w:val="18"/>
              </w:rPr>
              <w:t xml:space="preserve">Sumo Logic </w:t>
            </w:r>
            <w:r w:rsidR="0094745C" w:rsidRPr="003B4786">
              <w:rPr>
                <w:rStyle w:val="pl-s"/>
                <w:szCs w:val="18"/>
              </w:rPr>
              <w:t>app</w:t>
            </w:r>
            <w:r w:rsidR="00322A94">
              <w:rPr>
                <w:rStyle w:val="pl-s"/>
                <w:szCs w:val="18"/>
              </w:rPr>
              <w:t>s</w:t>
            </w:r>
            <w:r w:rsidR="0094745C" w:rsidRPr="003B4786">
              <w:rPr>
                <w:rStyle w:val="pl-s"/>
                <w:szCs w:val="18"/>
              </w:rPr>
              <w:t xml:space="preserve"> </w:t>
            </w:r>
            <w:r>
              <w:rPr>
                <w:rStyle w:val="pl-s"/>
                <w:szCs w:val="18"/>
              </w:rPr>
              <w:t>will be deleted.</w:t>
            </w:r>
            <w:r w:rsidR="00D775EE">
              <w:rPr>
                <w:rStyle w:val="pl-s"/>
                <w:szCs w:val="18"/>
              </w:rPr>
              <w:t xml:space="preserve"> </w:t>
            </w:r>
            <w:r>
              <w:rPr>
                <w:rStyle w:val="pl-s"/>
                <w:szCs w:val="18"/>
              </w:rPr>
              <w:t xml:space="preserve">If </w:t>
            </w:r>
            <w:r w:rsidR="00322A94">
              <w:rPr>
                <w:rStyle w:val="pl-s"/>
                <w:szCs w:val="18"/>
              </w:rPr>
              <w:t>this p</w:t>
            </w:r>
            <w:r>
              <w:rPr>
                <w:rStyle w:val="pl-s"/>
                <w:szCs w:val="18"/>
              </w:rPr>
              <w:t xml:space="preserve">arameter is set to </w:t>
            </w:r>
            <w:r w:rsidRPr="00D72F35">
              <w:rPr>
                <w:rStyle w:val="pl-s"/>
                <w:b/>
                <w:szCs w:val="18"/>
              </w:rPr>
              <w:t>false</w:t>
            </w:r>
            <w:r w:rsidR="00B7181B">
              <w:rPr>
                <w:rStyle w:val="pl-s"/>
                <w:szCs w:val="18"/>
              </w:rPr>
              <w:t>,</w:t>
            </w:r>
            <w:r>
              <w:rPr>
                <w:rStyle w:val="pl-s"/>
                <w:szCs w:val="18"/>
              </w:rPr>
              <w:t xml:space="preserve"> </w:t>
            </w:r>
            <w:r w:rsidR="00322A94">
              <w:rPr>
                <w:rStyle w:val="pl-s"/>
                <w:szCs w:val="18"/>
              </w:rPr>
              <w:t xml:space="preserve">the </w:t>
            </w:r>
            <w:r>
              <w:rPr>
                <w:rStyle w:val="pl-s"/>
                <w:szCs w:val="18"/>
              </w:rPr>
              <w:t>collector, sources</w:t>
            </w:r>
            <w:r w:rsidR="00D72F35">
              <w:rPr>
                <w:rStyle w:val="pl-s"/>
                <w:szCs w:val="18"/>
              </w:rPr>
              <w:t>,</w:t>
            </w:r>
            <w:r>
              <w:rPr>
                <w:rStyle w:val="pl-s"/>
                <w:szCs w:val="18"/>
              </w:rPr>
              <w:t xml:space="preserve"> and </w:t>
            </w:r>
            <w:r w:rsidR="00322A94">
              <w:rPr>
                <w:rStyle w:val="pl-s"/>
                <w:szCs w:val="18"/>
              </w:rPr>
              <w:t xml:space="preserve">Sumo Logic </w:t>
            </w:r>
            <w:r>
              <w:rPr>
                <w:rStyle w:val="pl-s"/>
                <w:szCs w:val="18"/>
              </w:rPr>
              <w:t>app</w:t>
            </w:r>
            <w:r w:rsidR="00322A94">
              <w:rPr>
                <w:rStyle w:val="pl-s"/>
                <w:szCs w:val="18"/>
              </w:rPr>
              <w:t>s</w:t>
            </w:r>
            <w:r>
              <w:rPr>
                <w:rStyle w:val="pl-s"/>
                <w:szCs w:val="18"/>
              </w:rPr>
              <w:t xml:space="preserve"> will </w:t>
            </w:r>
            <w:r w:rsidR="00322A94">
              <w:rPr>
                <w:rStyle w:val="pl-s"/>
                <w:szCs w:val="18"/>
              </w:rPr>
              <w:t>not be deleted</w:t>
            </w:r>
            <w:r>
              <w:rPr>
                <w:rStyle w:val="pl-s"/>
                <w:szCs w:val="18"/>
              </w:rPr>
              <w:t>.</w:t>
            </w:r>
          </w:p>
        </w:tc>
      </w:tr>
      <w:tr w:rsidR="0094745C" w14:paraId="36FD6170" w14:textId="77777777" w:rsidTr="00C51837">
        <w:trPr>
          <w:trHeight w:val="20"/>
        </w:trPr>
        <w:tc>
          <w:tcPr>
            <w:tcW w:w="3468" w:type="dxa"/>
            <w:tcBorders>
              <w:top w:val="single" w:sz="8" w:space="0" w:color="136DB4"/>
              <w:bottom w:val="single" w:sz="8" w:space="0" w:color="136DB4"/>
            </w:tcBorders>
            <w:tcMar>
              <w:left w:w="115" w:type="dxa"/>
              <w:right w:w="115" w:type="dxa"/>
            </w:tcMar>
          </w:tcPr>
          <w:p w14:paraId="5940C4FF" w14:textId="62DC5CF1" w:rsidR="0094745C" w:rsidRPr="00C51837" w:rsidRDefault="0094745C" w:rsidP="004C6265">
            <w:pPr>
              <w:pStyle w:val="Tabletext"/>
              <w:rPr>
                <w:rFonts w:ascii="Menlo" w:hAnsi="Menlo" w:cs="Menlo"/>
                <w:color w:val="000000"/>
                <w:szCs w:val="18"/>
              </w:rPr>
            </w:pPr>
            <w:r w:rsidRPr="004C6265">
              <w:t xml:space="preserve">Sumo Logic </w:t>
            </w:r>
            <w:r w:rsidR="00AC7FD5" w:rsidRPr="004C6265">
              <w:t xml:space="preserve">organization </w:t>
            </w:r>
            <w:r w:rsidRPr="004C6265">
              <w:t>ID</w:t>
            </w:r>
            <w:r w:rsidR="00B85A7A">
              <w:t xml:space="preserve"> </w:t>
            </w:r>
            <w:r w:rsidR="00661392">
              <w:t>(</w:t>
            </w:r>
            <w:r w:rsidR="006D4F6A" w:rsidRPr="00C51837">
              <w:rPr>
                <w:rStyle w:val="Parameterintable"/>
              </w:rPr>
              <w:t>Section1dSumoLogicOrganization</w:t>
            </w:r>
            <w:r w:rsidR="00580FF1">
              <w:rPr>
                <w:rStyle w:val="Parameterintable"/>
              </w:rPr>
              <w:br/>
            </w:r>
            <w:r w:rsidR="006D4F6A" w:rsidRPr="00C51837">
              <w:rPr>
                <w:rStyle w:val="Parameterintable"/>
              </w:rPr>
              <w:t>Id</w:t>
            </w:r>
            <w:r w:rsidR="00661392">
              <w:t>)</w:t>
            </w:r>
          </w:p>
        </w:tc>
        <w:tc>
          <w:tcPr>
            <w:tcW w:w="1842" w:type="dxa"/>
            <w:tcBorders>
              <w:top w:val="single" w:sz="8" w:space="0" w:color="136DB4"/>
              <w:bottom w:val="single" w:sz="8" w:space="0" w:color="136DB4"/>
            </w:tcBorders>
            <w:tcMar>
              <w:left w:w="115" w:type="dxa"/>
              <w:right w:w="115" w:type="dxa"/>
            </w:tcMar>
          </w:tcPr>
          <w:p w14:paraId="24D25723" w14:textId="3F7AAFF1" w:rsidR="0094745C" w:rsidRDefault="0094745C" w:rsidP="00661392">
            <w:pPr>
              <w:pStyle w:val="Tabletext"/>
            </w:pPr>
            <w:r w:rsidRPr="00082CC2">
              <w:rPr>
                <w:i/>
                <w:color w:val="FF0000"/>
              </w:rPr>
              <w:t>Requires Input</w:t>
            </w:r>
          </w:p>
        </w:tc>
        <w:tc>
          <w:tcPr>
            <w:tcW w:w="4050" w:type="dxa"/>
            <w:tcBorders>
              <w:top w:val="single" w:sz="8" w:space="0" w:color="136DB4"/>
              <w:bottom w:val="single" w:sz="8" w:space="0" w:color="136DB4"/>
            </w:tcBorders>
            <w:tcMar>
              <w:left w:w="115" w:type="dxa"/>
              <w:right w:w="115" w:type="dxa"/>
            </w:tcMar>
          </w:tcPr>
          <w:p w14:paraId="34658DCB" w14:textId="1729644D" w:rsidR="0094745C" w:rsidRDefault="0093260A" w:rsidP="0093260A">
            <w:pPr>
              <w:pStyle w:val="Tabletext"/>
              <w:rPr>
                <w:szCs w:val="18"/>
              </w:rPr>
            </w:pPr>
            <w:r>
              <w:rPr>
                <w:rStyle w:val="pl-s"/>
                <w:szCs w:val="18"/>
              </w:rPr>
              <w:t xml:space="preserve">Enter your </w:t>
            </w:r>
            <w:r w:rsidR="0094745C">
              <w:rPr>
                <w:rStyle w:val="pl-s"/>
                <w:szCs w:val="18"/>
              </w:rPr>
              <w:t xml:space="preserve">Sumo Logic </w:t>
            </w:r>
            <w:r w:rsidR="0082113D">
              <w:rPr>
                <w:rStyle w:val="pl-s"/>
                <w:szCs w:val="18"/>
              </w:rPr>
              <w:t xml:space="preserve">organization </w:t>
            </w:r>
            <w:r w:rsidR="0094745C">
              <w:rPr>
                <w:rStyle w:val="pl-s"/>
                <w:szCs w:val="18"/>
              </w:rPr>
              <w:t>ID</w:t>
            </w:r>
            <w:r>
              <w:rPr>
                <w:rStyle w:val="pl-s"/>
                <w:szCs w:val="18"/>
              </w:rPr>
              <w:t xml:space="preserve">, which you can find </w:t>
            </w:r>
            <w:r w:rsidR="0094745C">
              <w:rPr>
                <w:rStyle w:val="pl-s"/>
                <w:szCs w:val="18"/>
              </w:rPr>
              <w:t xml:space="preserve">on your Sumo Logic console under </w:t>
            </w:r>
            <w:r w:rsidR="0094745C" w:rsidRPr="004C6265">
              <w:rPr>
                <w:rStyle w:val="pl-s"/>
                <w:b/>
                <w:szCs w:val="18"/>
              </w:rPr>
              <w:t>Account</w:t>
            </w:r>
            <w:r w:rsidR="0094745C">
              <w:rPr>
                <w:rStyle w:val="pl-s"/>
                <w:szCs w:val="18"/>
              </w:rPr>
              <w:t>.</w:t>
            </w:r>
          </w:p>
        </w:tc>
      </w:tr>
    </w:tbl>
    <w:p w14:paraId="04C1671A" w14:textId="0F0AB9A2" w:rsidR="007157A2" w:rsidRPr="004C6265" w:rsidRDefault="004D3558" w:rsidP="004C6265">
      <w:pPr>
        <w:spacing w:before="280" w:after="140"/>
        <w:ind w:left="461"/>
        <w:rPr>
          <w:i/>
          <w:color w:val="20201F"/>
        </w:rPr>
      </w:pPr>
      <w:r>
        <w:rPr>
          <w:i/>
          <w:color w:val="20201F"/>
        </w:rPr>
        <w:t>AWS</w:t>
      </w:r>
      <w:r w:rsidR="00923179" w:rsidRPr="00923179">
        <w:rPr>
          <w:i/>
          <w:color w:val="20201F"/>
        </w:rPr>
        <w:t xml:space="preserve"> CloudTrail </w:t>
      </w:r>
      <w:r w:rsidRPr="00923179">
        <w:rPr>
          <w:i/>
          <w:color w:val="20201F"/>
        </w:rPr>
        <w:t>configuration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842"/>
        <w:gridCol w:w="4050"/>
      </w:tblGrid>
      <w:tr w:rsidR="00766C49" w:rsidRPr="00766C49" w14:paraId="568CC774"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0D71D7D2" w14:textId="75DFEDFD" w:rsidR="00766C49" w:rsidRPr="00766C49" w:rsidRDefault="00766C49" w:rsidP="002628F5">
            <w:pPr>
              <w:pStyle w:val="Tabletext"/>
              <w:rPr>
                <w:b/>
              </w:rPr>
            </w:pPr>
            <w:r w:rsidRPr="002628F5">
              <w:rPr>
                <w:b/>
              </w:rPr>
              <w:t>Parameter label</w:t>
            </w:r>
            <w:r w:rsidRPr="002628F5">
              <w:rPr>
                <w:b/>
              </w:rPr>
              <w:br/>
            </w:r>
            <w:r w:rsidRPr="00766C49">
              <w:rPr>
                <w:b/>
              </w:rPr>
              <w:t xml:space="preserve">(name) </w:t>
            </w:r>
          </w:p>
        </w:tc>
        <w:tc>
          <w:tcPr>
            <w:tcW w:w="1842" w:type="dxa"/>
            <w:tcBorders>
              <w:top w:val="single" w:sz="6" w:space="0" w:color="146EB4"/>
              <w:bottom w:val="single" w:sz="6" w:space="0" w:color="146EB4"/>
            </w:tcBorders>
            <w:shd w:val="clear" w:color="auto" w:fill="CBD5E9"/>
            <w:vAlign w:val="center"/>
            <w:hideMark/>
          </w:tcPr>
          <w:p w14:paraId="637147A9" w14:textId="77777777" w:rsidR="00766C49" w:rsidRPr="00766C49" w:rsidRDefault="00766C49" w:rsidP="002628F5">
            <w:pPr>
              <w:pStyle w:val="Tabletext"/>
              <w:rPr>
                <w:b/>
              </w:rPr>
            </w:pPr>
            <w:r w:rsidRPr="00766C49">
              <w:rPr>
                <w:b/>
              </w:rPr>
              <w:t xml:space="preserve">Default </w:t>
            </w:r>
          </w:p>
        </w:tc>
        <w:tc>
          <w:tcPr>
            <w:tcW w:w="4050" w:type="dxa"/>
            <w:tcBorders>
              <w:top w:val="single" w:sz="6" w:space="0" w:color="146EB4"/>
              <w:bottom w:val="single" w:sz="6" w:space="0" w:color="146EB4"/>
            </w:tcBorders>
            <w:shd w:val="clear" w:color="auto" w:fill="CBD5E9"/>
            <w:vAlign w:val="center"/>
            <w:hideMark/>
          </w:tcPr>
          <w:p w14:paraId="0BD71D54" w14:textId="77777777" w:rsidR="00766C49" w:rsidRPr="00766C49" w:rsidRDefault="00766C49" w:rsidP="002628F5">
            <w:pPr>
              <w:pStyle w:val="Tabletext"/>
              <w:rPr>
                <w:b/>
              </w:rPr>
            </w:pPr>
            <w:r w:rsidRPr="00766C49">
              <w:rPr>
                <w:b/>
              </w:rPr>
              <w:t xml:space="preserve">Description </w:t>
            </w:r>
          </w:p>
        </w:tc>
      </w:tr>
      <w:tr w:rsidR="00766C49" w:rsidRPr="00766C49" w14:paraId="2432131D" w14:textId="77777777" w:rsidTr="00C51837">
        <w:tc>
          <w:tcPr>
            <w:tcW w:w="3468" w:type="dxa"/>
            <w:tcBorders>
              <w:bottom w:val="single" w:sz="6" w:space="0" w:color="146EB4"/>
            </w:tcBorders>
            <w:tcMar>
              <w:top w:w="24" w:type="dxa"/>
              <w:left w:w="120" w:type="dxa"/>
              <w:bottom w:w="24" w:type="dxa"/>
              <w:right w:w="120" w:type="dxa"/>
            </w:tcMar>
            <w:hideMark/>
          </w:tcPr>
          <w:p w14:paraId="71CC7FDC" w14:textId="333779D1" w:rsidR="00766C49" w:rsidRPr="00766C49" w:rsidRDefault="00277541" w:rsidP="00427BAD">
            <w:pPr>
              <w:pStyle w:val="Tabletext"/>
            </w:pPr>
            <w:r w:rsidRPr="00277541">
              <w:rPr>
                <w:b/>
              </w:rPr>
              <w:t>Install CloudTrail</w:t>
            </w:r>
            <w:r w:rsidR="00766C49" w:rsidRPr="00766C49">
              <w:br/>
              <w:t>(</w:t>
            </w:r>
            <w:r w:rsidR="00B85A7A" w:rsidRPr="00B85A7A">
              <w:rPr>
                <w:rStyle w:val="Parameterintable"/>
              </w:rPr>
              <w:t>Section2aInstallCloudTrailApp</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4D520924" w14:textId="72490364" w:rsidR="00766C49" w:rsidRPr="00766C49" w:rsidRDefault="009C5AD5" w:rsidP="00A02627">
            <w:pPr>
              <w:pStyle w:val="Tabletext"/>
            </w:pPr>
            <w:r>
              <w:t>Yes</w:t>
            </w:r>
          </w:p>
        </w:tc>
        <w:tc>
          <w:tcPr>
            <w:tcW w:w="4050" w:type="dxa"/>
            <w:tcBorders>
              <w:bottom w:val="single" w:sz="6" w:space="0" w:color="146EB4"/>
            </w:tcBorders>
            <w:tcMar>
              <w:top w:w="24" w:type="dxa"/>
              <w:left w:w="120" w:type="dxa"/>
              <w:bottom w:w="24" w:type="dxa"/>
              <w:right w:w="120" w:type="dxa"/>
            </w:tcMar>
            <w:hideMark/>
          </w:tcPr>
          <w:p w14:paraId="5F358B69" w14:textId="444F07C3" w:rsidR="00766C49" w:rsidRPr="000E6DA4" w:rsidRDefault="005752B8" w:rsidP="00427BAD">
            <w:pPr>
              <w:pStyle w:val="Tabletext"/>
              <w:rPr>
                <w:szCs w:val="18"/>
              </w:rPr>
            </w:pPr>
            <w:r>
              <w:rPr>
                <w:rStyle w:val="pl-s"/>
              </w:rPr>
              <w:t xml:space="preserve">Choose </w:t>
            </w:r>
            <w:r w:rsidR="00277541" w:rsidRPr="004A43DD">
              <w:rPr>
                <w:rStyle w:val="pl-s"/>
                <w:b/>
              </w:rPr>
              <w:t>Yes</w:t>
            </w:r>
            <w:r>
              <w:rPr>
                <w:rStyle w:val="pl-s"/>
              </w:rPr>
              <w:t xml:space="preserve"> to i</w:t>
            </w:r>
            <w:r w:rsidR="00277541" w:rsidRPr="00C51837">
              <w:rPr>
                <w:rStyle w:val="pl-s"/>
              </w:rPr>
              <w:t>nstall AWS CloudTrail.</w:t>
            </w:r>
            <w:r w:rsidR="00025144">
              <w:rPr>
                <w:rStyle w:val="pl-s"/>
              </w:rPr>
              <w:t xml:space="preserve"> </w:t>
            </w:r>
            <w:r w:rsidR="004A43DD">
              <w:rPr>
                <w:rStyle w:val="pl-s"/>
              </w:rPr>
              <w:t xml:space="preserve">Choose </w:t>
            </w:r>
            <w:r w:rsidR="00277541" w:rsidRPr="004A43DD">
              <w:rPr>
                <w:rStyle w:val="pl-s"/>
                <w:b/>
              </w:rPr>
              <w:t>No</w:t>
            </w:r>
            <w:r w:rsidR="00277541" w:rsidRPr="00C51837">
              <w:rPr>
                <w:rStyle w:val="pl-s"/>
              </w:rPr>
              <w:t xml:space="preserve"> </w:t>
            </w:r>
            <w:r w:rsidR="004A43DD">
              <w:rPr>
                <w:rStyle w:val="pl-s"/>
              </w:rPr>
              <w:t>to skip installation</w:t>
            </w:r>
            <w:r w:rsidR="00277541" w:rsidRPr="00C51837">
              <w:rPr>
                <w:rStyle w:val="pl-s"/>
              </w:rPr>
              <w:t xml:space="preserve"> </w:t>
            </w:r>
            <w:r w:rsidR="008B2D47">
              <w:rPr>
                <w:rStyle w:val="pl-s"/>
              </w:rPr>
              <w:t>of this service</w:t>
            </w:r>
            <w:r w:rsidR="00277541" w:rsidRPr="00C51837">
              <w:rPr>
                <w:rStyle w:val="pl-s"/>
              </w:rPr>
              <w:t>.</w:t>
            </w:r>
            <w:r w:rsidR="00766C49" w:rsidRPr="00C51837">
              <w:rPr>
                <w:szCs w:val="18"/>
              </w:rPr>
              <w:t xml:space="preserve"> </w:t>
            </w:r>
          </w:p>
        </w:tc>
      </w:tr>
      <w:tr w:rsidR="00766C49" w:rsidRPr="00766C49" w14:paraId="6B73CC34" w14:textId="77777777" w:rsidTr="00C51837">
        <w:tc>
          <w:tcPr>
            <w:tcW w:w="3468" w:type="dxa"/>
            <w:tcBorders>
              <w:bottom w:val="single" w:sz="6" w:space="0" w:color="146EB4"/>
            </w:tcBorders>
            <w:tcMar>
              <w:top w:w="24" w:type="dxa"/>
              <w:left w:w="120" w:type="dxa"/>
              <w:bottom w:w="24" w:type="dxa"/>
              <w:right w:w="120" w:type="dxa"/>
            </w:tcMar>
            <w:hideMark/>
          </w:tcPr>
          <w:p w14:paraId="3013FC74" w14:textId="26E9AA4A" w:rsidR="00766C49" w:rsidRPr="00766C49" w:rsidRDefault="00277541" w:rsidP="008029B2">
            <w:pPr>
              <w:pStyle w:val="Tabletext"/>
            </w:pPr>
            <w:r w:rsidRPr="00277541">
              <w:rPr>
                <w:b/>
              </w:rPr>
              <w:t xml:space="preserve">Install PCI </w:t>
            </w:r>
            <w:r w:rsidR="00AC7FD5" w:rsidRPr="00277541">
              <w:rPr>
                <w:b/>
              </w:rPr>
              <w:t xml:space="preserve">compliance for </w:t>
            </w:r>
            <w:r w:rsidRPr="00277541">
              <w:rPr>
                <w:b/>
              </w:rPr>
              <w:t xml:space="preserve">AWS CloudTrail </w:t>
            </w:r>
            <w:r w:rsidR="00AC7FD5" w:rsidRPr="00277541">
              <w:rPr>
                <w:b/>
              </w:rPr>
              <w:t>app</w:t>
            </w:r>
            <w:r w:rsidR="00766C49" w:rsidRPr="00766C49">
              <w:br/>
              <w:t>(</w:t>
            </w:r>
            <w:r w:rsidR="00B85A7A" w:rsidRPr="00B85A7A">
              <w:rPr>
                <w:rStyle w:val="Parameterintable"/>
              </w:rPr>
              <w:t>Section2bInstallPCICloudTrail</w:t>
            </w:r>
            <w:r w:rsidR="004A43DD">
              <w:rPr>
                <w:rStyle w:val="Parameterintable"/>
              </w:rPr>
              <w:br/>
            </w:r>
            <w:r w:rsidR="00B85A7A" w:rsidRPr="00B85A7A">
              <w:rPr>
                <w:rStyle w:val="Parameterintable"/>
              </w:rPr>
              <w:t>App</w:t>
            </w:r>
            <w:r w:rsidR="00766C49" w:rsidRPr="00016D1A">
              <w:rPr>
                <w:rStyle w:val="Parameterintable"/>
              </w:rPr>
              <w:t>)</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09C8BB78" w14:textId="1DC7E2D2" w:rsidR="00766C49" w:rsidRPr="00766C49" w:rsidRDefault="009C5AD5" w:rsidP="00A02627">
            <w:pPr>
              <w:pStyle w:val="Tabletext"/>
            </w:pPr>
            <w:r>
              <w:t>Yes</w:t>
            </w:r>
          </w:p>
        </w:tc>
        <w:tc>
          <w:tcPr>
            <w:tcW w:w="4050" w:type="dxa"/>
            <w:tcBorders>
              <w:bottom w:val="single" w:sz="6" w:space="0" w:color="146EB4"/>
            </w:tcBorders>
            <w:tcMar>
              <w:top w:w="24" w:type="dxa"/>
              <w:left w:w="120" w:type="dxa"/>
              <w:bottom w:w="24" w:type="dxa"/>
              <w:right w:w="120" w:type="dxa"/>
            </w:tcMar>
            <w:hideMark/>
          </w:tcPr>
          <w:p w14:paraId="74CCAF73" w14:textId="1D42B722" w:rsidR="00766C49" w:rsidRPr="00766C49" w:rsidRDefault="004A43DD" w:rsidP="00AF235C">
            <w:pPr>
              <w:pStyle w:val="Tabletext"/>
            </w:pPr>
            <w:r>
              <w:rPr>
                <w:rStyle w:val="pl-s"/>
              </w:rPr>
              <w:t xml:space="preserve">Choose </w:t>
            </w:r>
            <w:r w:rsidRPr="004A43DD">
              <w:rPr>
                <w:rStyle w:val="pl-s"/>
                <w:b/>
              </w:rPr>
              <w:t>Yes</w:t>
            </w:r>
            <w:r>
              <w:rPr>
                <w:rStyle w:val="pl-s"/>
              </w:rPr>
              <w:t xml:space="preserve"> to i</w:t>
            </w:r>
            <w:r w:rsidR="00277541">
              <w:t xml:space="preserve">nstall </w:t>
            </w:r>
            <w:r w:rsidR="00487984">
              <w:t>PCI DSS compliance</w:t>
            </w:r>
            <w:r w:rsidR="00277541">
              <w:t xml:space="preserve"> </w:t>
            </w:r>
            <w:r w:rsidR="00854CE4">
              <w:t xml:space="preserve">for </w:t>
            </w:r>
            <w:r w:rsidR="00277541">
              <w:t>AWS CloudTrail.</w:t>
            </w:r>
            <w:r w:rsidR="00854CE4">
              <w:rPr>
                <w:rStyle w:val="pl-s"/>
              </w:rPr>
              <w:t xml:space="preserve"> </w:t>
            </w:r>
            <w:r w:rsidR="00AC7FD5">
              <w:rPr>
                <w:rStyle w:val="pl-s"/>
              </w:rPr>
              <w:t xml:space="preserve">Choose </w:t>
            </w:r>
            <w:r w:rsidR="00AC7FD5" w:rsidRPr="004A43DD">
              <w:rPr>
                <w:rStyle w:val="pl-s"/>
                <w:b/>
              </w:rPr>
              <w:t>No</w:t>
            </w:r>
            <w:r w:rsidR="00AC7FD5" w:rsidRPr="00C51837">
              <w:rPr>
                <w:rStyle w:val="pl-s"/>
              </w:rPr>
              <w:t xml:space="preserve"> </w:t>
            </w:r>
            <w:r w:rsidR="00AC7FD5">
              <w:rPr>
                <w:rStyle w:val="pl-s"/>
              </w:rPr>
              <w:t>to skip</w:t>
            </w:r>
            <w:r w:rsidR="00D775EE">
              <w:rPr>
                <w:rStyle w:val="pl-s"/>
              </w:rPr>
              <w:t xml:space="preserve"> the</w:t>
            </w:r>
            <w:r w:rsidR="00AC7FD5">
              <w:rPr>
                <w:rStyle w:val="pl-s"/>
              </w:rPr>
              <w:t xml:space="preserve"> installation</w:t>
            </w:r>
            <w:r w:rsidR="00D775EE">
              <w:t xml:space="preserve"> of PCI DSS compliance</w:t>
            </w:r>
            <w:r w:rsidR="00AC7FD5">
              <w:t>.</w:t>
            </w:r>
          </w:p>
        </w:tc>
      </w:tr>
      <w:tr w:rsidR="00766C49" w:rsidRPr="00766C49" w14:paraId="56A73042" w14:textId="77777777" w:rsidTr="00C51837">
        <w:tc>
          <w:tcPr>
            <w:tcW w:w="3468" w:type="dxa"/>
            <w:tcBorders>
              <w:bottom w:val="single" w:sz="6" w:space="0" w:color="146EB4"/>
            </w:tcBorders>
            <w:tcMar>
              <w:top w:w="24" w:type="dxa"/>
              <w:left w:w="120" w:type="dxa"/>
              <w:bottom w:w="24" w:type="dxa"/>
              <w:right w:w="120" w:type="dxa"/>
            </w:tcMar>
            <w:hideMark/>
          </w:tcPr>
          <w:p w14:paraId="546DE9CA" w14:textId="592DBA15" w:rsidR="00766C49" w:rsidRPr="00766C49" w:rsidRDefault="00277541" w:rsidP="008029B2">
            <w:pPr>
              <w:pStyle w:val="Tabletext"/>
            </w:pPr>
            <w:r w:rsidRPr="00277541">
              <w:rPr>
                <w:b/>
              </w:rPr>
              <w:t xml:space="preserve">Install CIS AWS </w:t>
            </w:r>
            <w:r w:rsidR="001019C8">
              <w:rPr>
                <w:b/>
              </w:rPr>
              <w:t>f</w:t>
            </w:r>
            <w:r w:rsidRPr="00277541">
              <w:rPr>
                <w:b/>
              </w:rPr>
              <w:t xml:space="preserve">oundations </w:t>
            </w:r>
            <w:r w:rsidR="00AC7FD5" w:rsidRPr="00277541">
              <w:rPr>
                <w:b/>
              </w:rPr>
              <w:t>benchmark app</w:t>
            </w:r>
            <w:r w:rsidR="00766C49" w:rsidRPr="00766C49">
              <w:br/>
              <w:t>(</w:t>
            </w:r>
            <w:r w:rsidR="00B85A7A" w:rsidRPr="00B85A7A">
              <w:rPr>
                <w:rStyle w:val="Parameterintable"/>
              </w:rPr>
              <w:t>Section2cInstallCISFoundation</w:t>
            </w:r>
            <w:r w:rsidR="004A43DD">
              <w:rPr>
                <w:rStyle w:val="Parameterintable"/>
              </w:rPr>
              <w:br/>
            </w:r>
            <w:r w:rsidR="00B85A7A" w:rsidRPr="00B85A7A">
              <w:rPr>
                <w:rStyle w:val="Parameterintable"/>
              </w:rPr>
              <w:t>App</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17AED0D0" w14:textId="015A7FED" w:rsidR="00766C49" w:rsidRPr="00766C49" w:rsidRDefault="009C5AD5" w:rsidP="00A02627">
            <w:pPr>
              <w:pStyle w:val="Tabletext"/>
            </w:pPr>
            <w:r>
              <w:t>Yes</w:t>
            </w:r>
          </w:p>
        </w:tc>
        <w:tc>
          <w:tcPr>
            <w:tcW w:w="4050" w:type="dxa"/>
            <w:tcBorders>
              <w:bottom w:val="single" w:sz="6" w:space="0" w:color="146EB4"/>
            </w:tcBorders>
            <w:tcMar>
              <w:top w:w="24" w:type="dxa"/>
              <w:left w:w="120" w:type="dxa"/>
              <w:bottom w:w="24" w:type="dxa"/>
              <w:right w:w="120" w:type="dxa"/>
            </w:tcMar>
            <w:hideMark/>
          </w:tcPr>
          <w:p w14:paraId="288D7AA7" w14:textId="7F121801" w:rsidR="00766C49" w:rsidRPr="00766C49" w:rsidRDefault="004A43DD" w:rsidP="00AF235C">
            <w:pPr>
              <w:pStyle w:val="Tabletext"/>
            </w:pPr>
            <w:r>
              <w:rPr>
                <w:rStyle w:val="pl-s"/>
              </w:rPr>
              <w:t xml:space="preserve">Choose </w:t>
            </w:r>
            <w:r w:rsidRPr="004A43DD">
              <w:rPr>
                <w:rStyle w:val="pl-s"/>
                <w:b/>
              </w:rPr>
              <w:t>Yes</w:t>
            </w:r>
            <w:r>
              <w:rPr>
                <w:rStyle w:val="pl-s"/>
              </w:rPr>
              <w:t xml:space="preserve"> to i</w:t>
            </w:r>
            <w:r w:rsidR="00277541">
              <w:t xml:space="preserve">nstall CIS AWS </w:t>
            </w:r>
            <w:r w:rsidR="001019C8">
              <w:t>foundations benchmark</w:t>
            </w:r>
            <w:r w:rsidR="00277541">
              <w:t>.</w:t>
            </w:r>
            <w:r w:rsidR="00854CE4">
              <w:rPr>
                <w:rStyle w:val="pl-s"/>
              </w:rPr>
              <w:t xml:space="preserve"> </w:t>
            </w:r>
            <w:r>
              <w:rPr>
                <w:rStyle w:val="pl-s"/>
              </w:rPr>
              <w:t xml:space="preserve">Choose </w:t>
            </w:r>
            <w:r w:rsidRPr="004A43DD">
              <w:rPr>
                <w:rStyle w:val="pl-s"/>
                <w:b/>
              </w:rPr>
              <w:t>No</w:t>
            </w:r>
            <w:r w:rsidRPr="00C51837">
              <w:rPr>
                <w:rStyle w:val="pl-s"/>
              </w:rPr>
              <w:t xml:space="preserve"> </w:t>
            </w:r>
            <w:r>
              <w:rPr>
                <w:rStyle w:val="pl-s"/>
              </w:rPr>
              <w:t>to skip installation</w:t>
            </w:r>
            <w:r w:rsidR="00277541">
              <w:t xml:space="preserve"> of </w:t>
            </w:r>
            <w:r w:rsidR="009E5160">
              <w:t>CIS AWS</w:t>
            </w:r>
            <w:r w:rsidR="00277541">
              <w:t>.</w:t>
            </w:r>
          </w:p>
        </w:tc>
      </w:tr>
      <w:tr w:rsidR="003112DB" w:rsidRPr="00766C49" w14:paraId="6EAF2D2E" w14:textId="77777777" w:rsidTr="00C51837">
        <w:trPr>
          <w:ins w:id="60" w:author="Arun Patyal" w:date="2021-09-01T17:31:00Z"/>
        </w:trPr>
        <w:tc>
          <w:tcPr>
            <w:tcW w:w="3468" w:type="dxa"/>
            <w:tcBorders>
              <w:bottom w:val="single" w:sz="6" w:space="0" w:color="146EB4"/>
            </w:tcBorders>
            <w:tcMar>
              <w:top w:w="24" w:type="dxa"/>
              <w:left w:w="120" w:type="dxa"/>
              <w:bottom w:w="24" w:type="dxa"/>
              <w:right w:w="120" w:type="dxa"/>
            </w:tcMar>
          </w:tcPr>
          <w:p w14:paraId="7A094217" w14:textId="6AF16376" w:rsidR="003112DB" w:rsidRDefault="003112DB" w:rsidP="003112DB">
            <w:pPr>
              <w:pStyle w:val="Tabletext"/>
              <w:rPr>
                <w:ins w:id="61" w:author="Arun Patyal" w:date="2021-09-01T17:34:00Z"/>
                <w:b/>
              </w:rPr>
            </w:pPr>
            <w:ins w:id="62" w:author="Arun Patyal" w:date="2021-09-01T17:34:00Z">
              <w:r w:rsidRPr="00277541">
                <w:rPr>
                  <w:b/>
                </w:rPr>
                <w:t xml:space="preserve">Install </w:t>
              </w:r>
              <w:r w:rsidRPr="003112DB">
                <w:rPr>
                  <w:b/>
                </w:rPr>
                <w:t>Amazon CloudTrail - Cloud Security Monitoring and Analytics</w:t>
              </w:r>
              <w:r>
                <w:rPr>
                  <w:b/>
                </w:rPr>
                <w:t xml:space="preserve"> app</w:t>
              </w:r>
            </w:ins>
          </w:p>
          <w:p w14:paraId="3AE3B32A" w14:textId="4B95DA27" w:rsidR="003112DB" w:rsidRPr="00277541" w:rsidRDefault="003112DB" w:rsidP="003112DB">
            <w:pPr>
              <w:pStyle w:val="Tabletext"/>
              <w:rPr>
                <w:ins w:id="63" w:author="Arun Patyal" w:date="2021-09-01T17:31:00Z"/>
                <w:b/>
              </w:rPr>
            </w:pPr>
            <w:ins w:id="64" w:author="Arun Patyal" w:date="2021-09-01T17:34:00Z">
              <w:r>
                <w:t>(</w:t>
              </w:r>
            </w:ins>
            <w:ins w:id="65" w:author="Arun Patyal" w:date="2021-09-01T17:32:00Z">
              <w:r w:rsidRPr="003112DB">
                <w:rPr>
                  <w:rStyle w:val="Parameterintable"/>
                  <w:rPrChange w:id="66" w:author="Arun Patyal" w:date="2021-09-01T17:34:00Z">
                    <w:rPr>
                      <w:b/>
                    </w:rPr>
                  </w:rPrChange>
                </w:rPr>
                <w:t>Section2InstallCloudTrailMonitoringAnalyticsApp</w:t>
              </w:r>
            </w:ins>
            <w:ins w:id="67" w:author="Arun Patyal" w:date="2021-09-01T17:34:00Z">
              <w:r w:rsidRPr="003112DB">
                <w:rPr>
                  <w:rStyle w:val="Parameterintable"/>
                  <w:rPrChange w:id="68" w:author="Arun Patyal" w:date="2021-09-01T17:34:00Z">
                    <w:rPr/>
                  </w:rPrChange>
                </w:rPr>
                <w:t>)</w:t>
              </w:r>
            </w:ins>
          </w:p>
        </w:tc>
        <w:tc>
          <w:tcPr>
            <w:tcW w:w="1842" w:type="dxa"/>
            <w:tcBorders>
              <w:bottom w:val="single" w:sz="6" w:space="0" w:color="146EB4"/>
            </w:tcBorders>
            <w:tcMar>
              <w:top w:w="24" w:type="dxa"/>
              <w:left w:w="120" w:type="dxa"/>
              <w:bottom w:w="24" w:type="dxa"/>
              <w:right w:w="120" w:type="dxa"/>
            </w:tcMar>
          </w:tcPr>
          <w:p w14:paraId="4C5D1E9C" w14:textId="3848E028" w:rsidR="003112DB" w:rsidDel="003112DB" w:rsidRDefault="003112DB" w:rsidP="00A02627">
            <w:pPr>
              <w:pStyle w:val="Tabletext"/>
              <w:rPr>
                <w:ins w:id="69" w:author="Arun Patyal" w:date="2021-09-01T17:31:00Z"/>
              </w:rPr>
            </w:pPr>
            <w:ins w:id="70" w:author="Arun Patyal" w:date="2021-09-01T17:32:00Z">
              <w:r>
                <w:t>Yes</w:t>
              </w:r>
            </w:ins>
          </w:p>
        </w:tc>
        <w:tc>
          <w:tcPr>
            <w:tcW w:w="4050" w:type="dxa"/>
            <w:tcBorders>
              <w:bottom w:val="single" w:sz="6" w:space="0" w:color="146EB4"/>
            </w:tcBorders>
            <w:tcMar>
              <w:top w:w="24" w:type="dxa"/>
              <w:left w:w="120" w:type="dxa"/>
              <w:bottom w:w="24" w:type="dxa"/>
              <w:right w:w="120" w:type="dxa"/>
            </w:tcMar>
          </w:tcPr>
          <w:p w14:paraId="2B6C2409" w14:textId="548D92AA" w:rsidR="003112DB" w:rsidRDefault="003112DB" w:rsidP="008029B2">
            <w:pPr>
              <w:pStyle w:val="Tabletext"/>
              <w:rPr>
                <w:ins w:id="71" w:author="Arun Patyal" w:date="2021-09-01T17:31:00Z"/>
                <w:rStyle w:val="pl-s"/>
              </w:rPr>
            </w:pPr>
            <w:ins w:id="72" w:author="Arun Patyal" w:date="2021-09-01T17:32:00Z">
              <w:r>
                <w:rPr>
                  <w:rStyle w:val="pl-s"/>
                </w:rPr>
                <w:t xml:space="preserve">Choose </w:t>
              </w:r>
              <w:r w:rsidRPr="004A43DD">
                <w:rPr>
                  <w:rStyle w:val="pl-s"/>
                  <w:b/>
                </w:rPr>
                <w:t>Yes</w:t>
              </w:r>
              <w:r>
                <w:rPr>
                  <w:rStyle w:val="pl-s"/>
                </w:rPr>
                <w:t xml:space="preserve"> to i</w:t>
              </w:r>
              <w:r>
                <w:t xml:space="preserve">nstall </w:t>
              </w:r>
            </w:ins>
            <w:ins w:id="73" w:author="Arun Patyal" w:date="2021-09-01T17:33:00Z">
              <w:r w:rsidRPr="003112DB">
                <w:t>Amazon CloudTrail - Cloud Security Monitoring and Analytics</w:t>
              </w:r>
            </w:ins>
            <w:ins w:id="74" w:author="Arun Patyal" w:date="2021-09-01T17:32:00Z">
              <w:r>
                <w:t>.</w:t>
              </w:r>
              <w:r>
                <w:rPr>
                  <w:rStyle w:val="pl-s"/>
                </w:rPr>
                <w:t xml:space="preserve"> Choose </w:t>
              </w:r>
              <w:r w:rsidRPr="004A43DD">
                <w:rPr>
                  <w:rStyle w:val="pl-s"/>
                  <w:b/>
                </w:rPr>
                <w:t>No</w:t>
              </w:r>
              <w:r w:rsidRPr="00C51837">
                <w:rPr>
                  <w:rStyle w:val="pl-s"/>
                </w:rPr>
                <w:t xml:space="preserve"> </w:t>
              </w:r>
              <w:r>
                <w:rPr>
                  <w:rStyle w:val="pl-s"/>
                </w:rPr>
                <w:t>to skip installation</w:t>
              </w:r>
            </w:ins>
            <w:ins w:id="75" w:author="Arun Patyal" w:date="2021-09-01T17:35:00Z">
              <w:r>
                <w:t>.</w:t>
              </w:r>
            </w:ins>
          </w:p>
        </w:tc>
      </w:tr>
      <w:tr w:rsidR="003112DB" w:rsidRPr="00766C49" w14:paraId="7720CAA4" w14:textId="77777777" w:rsidTr="00C51837">
        <w:trPr>
          <w:ins w:id="76" w:author="Arun Patyal" w:date="2021-09-01T17:32:00Z"/>
        </w:trPr>
        <w:tc>
          <w:tcPr>
            <w:tcW w:w="3468" w:type="dxa"/>
            <w:tcBorders>
              <w:bottom w:val="single" w:sz="6" w:space="0" w:color="146EB4"/>
            </w:tcBorders>
            <w:tcMar>
              <w:top w:w="24" w:type="dxa"/>
              <w:left w:w="120" w:type="dxa"/>
              <w:bottom w:w="24" w:type="dxa"/>
              <w:right w:w="120" w:type="dxa"/>
            </w:tcMar>
          </w:tcPr>
          <w:p w14:paraId="43FD16F9" w14:textId="5242B755" w:rsidR="003112DB" w:rsidRPr="003112DB" w:rsidRDefault="003112DB" w:rsidP="00E47194">
            <w:pPr>
              <w:pStyle w:val="Tabletext"/>
              <w:rPr>
                <w:ins w:id="77" w:author="Arun Patyal" w:date="2021-09-01T17:36:00Z"/>
                <w:b/>
                <w:rPrChange w:id="78" w:author="Arun Patyal" w:date="2021-09-01T17:36:00Z">
                  <w:rPr>
                    <w:ins w:id="79" w:author="Arun Patyal" w:date="2021-09-01T17:36:00Z"/>
                  </w:rPr>
                </w:rPrChange>
              </w:rPr>
            </w:pPr>
            <w:ins w:id="80" w:author="Arun Patyal" w:date="2021-09-01T17:36:00Z">
              <w:r w:rsidRPr="003112DB">
                <w:rPr>
                  <w:b/>
                  <w:rPrChange w:id="81" w:author="Arun Patyal" w:date="2021-09-01T17:36:00Z">
                    <w:rPr/>
                  </w:rPrChange>
                </w:rPr>
                <w:t>Install Sumo Global Intelligence for AWS CloudTrail SecOps App</w:t>
              </w:r>
            </w:ins>
          </w:p>
          <w:p w14:paraId="088666EB" w14:textId="3068EA9B" w:rsidR="003112DB" w:rsidRPr="00277541" w:rsidRDefault="003112DB" w:rsidP="00E47194">
            <w:pPr>
              <w:pStyle w:val="Tabletext"/>
              <w:rPr>
                <w:ins w:id="82" w:author="Arun Patyal" w:date="2021-09-01T17:32:00Z"/>
                <w:b/>
              </w:rPr>
            </w:pPr>
            <w:ins w:id="83" w:author="Arun Patyal" w:date="2021-09-01T17:35:00Z">
              <w:r>
                <w:t>(</w:t>
              </w:r>
            </w:ins>
            <w:ins w:id="84" w:author="Arun Patyal" w:date="2021-09-01T17:32:00Z">
              <w:r w:rsidRPr="003112DB">
                <w:rPr>
                  <w:rStyle w:val="Parameterintable"/>
                  <w:rPrChange w:id="85" w:author="Arun Patyal" w:date="2021-09-01T17:35:00Z">
                    <w:rPr>
                      <w:b/>
                    </w:rPr>
                  </w:rPrChange>
                </w:rPr>
                <w:t>Section2InstallCloudTrailSecOpsApp</w:t>
              </w:r>
            </w:ins>
            <w:ins w:id="86" w:author="Arun Patyal" w:date="2021-09-01T17:35:00Z">
              <w:r>
                <w:rPr>
                  <w:rStyle w:val="Parameterintable"/>
                </w:rPr>
                <w:t xml:space="preserve">) </w:t>
              </w:r>
            </w:ins>
          </w:p>
        </w:tc>
        <w:tc>
          <w:tcPr>
            <w:tcW w:w="1842" w:type="dxa"/>
            <w:tcBorders>
              <w:bottom w:val="single" w:sz="6" w:space="0" w:color="146EB4"/>
            </w:tcBorders>
            <w:tcMar>
              <w:top w:w="24" w:type="dxa"/>
              <w:left w:w="120" w:type="dxa"/>
              <w:bottom w:w="24" w:type="dxa"/>
              <w:right w:w="120" w:type="dxa"/>
            </w:tcMar>
          </w:tcPr>
          <w:p w14:paraId="2726FB52" w14:textId="570991E8" w:rsidR="003112DB" w:rsidDel="003112DB" w:rsidRDefault="003112DB" w:rsidP="00A02627">
            <w:pPr>
              <w:pStyle w:val="Tabletext"/>
              <w:rPr>
                <w:ins w:id="87" w:author="Arun Patyal" w:date="2021-09-01T17:32:00Z"/>
              </w:rPr>
            </w:pPr>
            <w:ins w:id="88" w:author="Arun Patyal" w:date="2021-09-01T17:32:00Z">
              <w:r>
                <w:t>Yes</w:t>
              </w:r>
            </w:ins>
          </w:p>
        </w:tc>
        <w:tc>
          <w:tcPr>
            <w:tcW w:w="4050" w:type="dxa"/>
            <w:tcBorders>
              <w:bottom w:val="single" w:sz="6" w:space="0" w:color="146EB4"/>
            </w:tcBorders>
            <w:tcMar>
              <w:top w:w="24" w:type="dxa"/>
              <w:left w:w="120" w:type="dxa"/>
              <w:bottom w:w="24" w:type="dxa"/>
              <w:right w:w="120" w:type="dxa"/>
            </w:tcMar>
          </w:tcPr>
          <w:p w14:paraId="1D844A3D" w14:textId="2F822F9A" w:rsidR="003112DB" w:rsidRDefault="003112DB" w:rsidP="008029B2">
            <w:pPr>
              <w:pStyle w:val="Tabletext"/>
              <w:rPr>
                <w:ins w:id="89" w:author="Arun Patyal" w:date="2021-09-01T17:32:00Z"/>
                <w:rStyle w:val="pl-s"/>
              </w:rPr>
            </w:pPr>
            <w:ins w:id="90" w:author="Arun Patyal" w:date="2021-09-01T17:32:00Z">
              <w:r>
                <w:rPr>
                  <w:rStyle w:val="pl-s"/>
                </w:rPr>
                <w:t xml:space="preserve">Choose </w:t>
              </w:r>
              <w:r w:rsidRPr="004A43DD">
                <w:rPr>
                  <w:rStyle w:val="pl-s"/>
                  <w:b/>
                </w:rPr>
                <w:t>Yes</w:t>
              </w:r>
              <w:r>
                <w:rPr>
                  <w:rStyle w:val="pl-s"/>
                </w:rPr>
                <w:t xml:space="preserve"> to i</w:t>
              </w:r>
              <w:r>
                <w:t xml:space="preserve">nstall </w:t>
              </w:r>
            </w:ins>
            <w:ins w:id="91" w:author="Arun Patyal" w:date="2021-09-01T17:36:00Z">
              <w:r w:rsidRPr="003112DB">
                <w:t>Sumo Global Intelligence for AWS CloudTrail SecOps</w:t>
              </w:r>
            </w:ins>
            <w:ins w:id="92" w:author="Arun Patyal" w:date="2021-09-01T17:32:00Z">
              <w:r>
                <w:t>.</w:t>
              </w:r>
              <w:r>
                <w:rPr>
                  <w:rStyle w:val="pl-s"/>
                </w:rPr>
                <w:t xml:space="preserve"> Choose </w:t>
              </w:r>
              <w:r w:rsidRPr="004A43DD">
                <w:rPr>
                  <w:rStyle w:val="pl-s"/>
                  <w:b/>
                </w:rPr>
                <w:t>No</w:t>
              </w:r>
              <w:r w:rsidRPr="00C51837">
                <w:rPr>
                  <w:rStyle w:val="pl-s"/>
                </w:rPr>
                <w:t xml:space="preserve"> </w:t>
              </w:r>
              <w:r>
                <w:rPr>
                  <w:rStyle w:val="pl-s"/>
                </w:rPr>
                <w:t>to skip installation</w:t>
              </w:r>
              <w:r>
                <w:t>.</w:t>
              </w:r>
            </w:ins>
          </w:p>
        </w:tc>
      </w:tr>
      <w:tr w:rsidR="00766C49" w:rsidRPr="00766C49" w14:paraId="1E8D9BC3" w14:textId="77777777" w:rsidTr="00C51837">
        <w:tc>
          <w:tcPr>
            <w:tcW w:w="3468" w:type="dxa"/>
            <w:tcBorders>
              <w:bottom w:val="single" w:sz="6" w:space="0" w:color="146EB4"/>
            </w:tcBorders>
            <w:tcMar>
              <w:top w:w="24" w:type="dxa"/>
              <w:left w:w="120" w:type="dxa"/>
              <w:bottom w:w="24" w:type="dxa"/>
              <w:right w:w="120" w:type="dxa"/>
            </w:tcMar>
            <w:hideMark/>
          </w:tcPr>
          <w:p w14:paraId="66F33AC7" w14:textId="16097E85" w:rsidR="00766C49" w:rsidRPr="00766C49" w:rsidRDefault="00277541" w:rsidP="00E47194">
            <w:pPr>
              <w:pStyle w:val="Tabletext"/>
            </w:pPr>
            <w:r w:rsidRPr="00277541">
              <w:rPr>
                <w:b/>
              </w:rPr>
              <w:t xml:space="preserve">Create AWS S3 </w:t>
            </w:r>
            <w:r w:rsidR="00AC7FD5" w:rsidRPr="00277541">
              <w:rPr>
                <w:b/>
              </w:rPr>
              <w:t>bucket</w:t>
            </w:r>
            <w:r w:rsidR="00766C49" w:rsidRPr="00766C49">
              <w:br/>
              <w:t>(</w:t>
            </w:r>
            <w:r w:rsidR="00B85A7A" w:rsidRPr="00B85A7A">
              <w:rPr>
                <w:rStyle w:val="Parameterintable"/>
              </w:rPr>
              <w:t>Section2dCloudTrailCreateBucket</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1C22C63A" w14:textId="14E8A868" w:rsidR="00766C49" w:rsidRPr="00766C49" w:rsidRDefault="009C5AD5" w:rsidP="00A02627">
            <w:pPr>
              <w:pStyle w:val="Tabletext"/>
            </w:pPr>
            <w:del w:id="93" w:author="Arun Patyal" w:date="2021-09-01T17:29:00Z">
              <w:r w:rsidDel="003112DB">
                <w:delText>Yes</w:delText>
              </w:r>
            </w:del>
            <w:ins w:id="94" w:author="Arun Patyal" w:date="2021-09-01T17:29:00Z">
              <w:r w:rsidR="003112DB">
                <w:t>No</w:t>
              </w:r>
            </w:ins>
          </w:p>
        </w:tc>
        <w:tc>
          <w:tcPr>
            <w:tcW w:w="4050" w:type="dxa"/>
            <w:tcBorders>
              <w:bottom w:val="single" w:sz="6" w:space="0" w:color="146EB4"/>
            </w:tcBorders>
            <w:tcMar>
              <w:top w:w="24" w:type="dxa"/>
              <w:left w:w="120" w:type="dxa"/>
              <w:bottom w:w="24" w:type="dxa"/>
              <w:right w:w="120" w:type="dxa"/>
            </w:tcMar>
            <w:hideMark/>
          </w:tcPr>
          <w:p w14:paraId="7D1B620E" w14:textId="7440F440" w:rsidR="00766C49" w:rsidRPr="00766C49" w:rsidRDefault="004A43DD" w:rsidP="008029B2">
            <w:pPr>
              <w:pStyle w:val="Tabletext"/>
            </w:pPr>
            <w:r>
              <w:rPr>
                <w:rStyle w:val="pl-s"/>
              </w:rPr>
              <w:t xml:space="preserve">Choose </w:t>
            </w:r>
            <w:r w:rsidRPr="004A43DD">
              <w:rPr>
                <w:rStyle w:val="pl-s"/>
                <w:b/>
              </w:rPr>
              <w:t>Yes</w:t>
            </w:r>
            <w:r>
              <w:rPr>
                <w:rStyle w:val="pl-s"/>
              </w:rPr>
              <w:t xml:space="preserve"> to c</w:t>
            </w:r>
            <w:r w:rsidR="00277541">
              <w:t xml:space="preserve">reate a new </w:t>
            </w:r>
            <w:r w:rsidR="00477F7F">
              <w:t xml:space="preserve">AWS </w:t>
            </w:r>
            <w:r w:rsidR="00277541">
              <w:t xml:space="preserve">CloudTrail </w:t>
            </w:r>
            <w:r>
              <w:t xml:space="preserve">S3 </w:t>
            </w:r>
            <w:r w:rsidR="00277541">
              <w:t>bucket in AWS.</w:t>
            </w:r>
            <w:r w:rsidR="00854CE4">
              <w:rPr>
                <w:rStyle w:val="pl-s"/>
              </w:rPr>
              <w:t xml:space="preserve"> </w:t>
            </w:r>
            <w:r>
              <w:rPr>
                <w:rStyle w:val="pl-s"/>
              </w:rPr>
              <w:t xml:space="preserve">Choose </w:t>
            </w:r>
            <w:r w:rsidRPr="004A43DD">
              <w:rPr>
                <w:rStyle w:val="pl-s"/>
                <w:b/>
              </w:rPr>
              <w:t>No</w:t>
            </w:r>
            <w:r w:rsidRPr="00C51837">
              <w:rPr>
                <w:rStyle w:val="pl-s"/>
              </w:rPr>
              <w:t xml:space="preserve"> </w:t>
            </w:r>
            <w:r>
              <w:rPr>
                <w:rStyle w:val="pl-s"/>
              </w:rPr>
              <w:t>to u</w:t>
            </w:r>
            <w:r w:rsidR="00277541">
              <w:t xml:space="preserve">se an existing CloudTrail </w:t>
            </w:r>
            <w:r>
              <w:t xml:space="preserve">S3 </w:t>
            </w:r>
            <w:r w:rsidR="00277541">
              <w:t>bucket</w:t>
            </w:r>
            <w:r>
              <w:t>.</w:t>
            </w:r>
            <w:r w:rsidR="00277541">
              <w:t xml:space="preserve"> </w:t>
            </w:r>
            <w:r>
              <w:t>The S3 bucket must have</w:t>
            </w:r>
            <w:r w:rsidR="00277541">
              <w:t xml:space="preserve"> CloudTrail </w:t>
            </w:r>
            <w:r>
              <w:t>log files</w:t>
            </w:r>
            <w:r w:rsidR="00277541">
              <w:t>.</w:t>
            </w:r>
          </w:p>
        </w:tc>
      </w:tr>
      <w:tr w:rsidR="00766C49" w:rsidRPr="00766C49" w14:paraId="756A9A72" w14:textId="77777777" w:rsidTr="00C51837">
        <w:tc>
          <w:tcPr>
            <w:tcW w:w="3468" w:type="dxa"/>
            <w:tcBorders>
              <w:bottom w:val="single" w:sz="6" w:space="0" w:color="146EB4"/>
            </w:tcBorders>
            <w:tcMar>
              <w:top w:w="24" w:type="dxa"/>
              <w:left w:w="120" w:type="dxa"/>
              <w:bottom w:w="24" w:type="dxa"/>
              <w:right w:w="120" w:type="dxa"/>
            </w:tcMar>
            <w:hideMark/>
          </w:tcPr>
          <w:p w14:paraId="399D583D" w14:textId="1F999F01" w:rsidR="00766C49" w:rsidRPr="00766C49" w:rsidRDefault="00277541" w:rsidP="00E47194">
            <w:pPr>
              <w:pStyle w:val="Tabletext"/>
            </w:pPr>
            <w:r w:rsidRPr="00277541">
              <w:rPr>
                <w:b/>
              </w:rPr>
              <w:t xml:space="preserve">AWS S3 </w:t>
            </w:r>
            <w:r w:rsidR="00AC7FD5" w:rsidRPr="00277541">
              <w:rPr>
                <w:b/>
              </w:rPr>
              <w:t>bucket name</w:t>
            </w:r>
            <w:r w:rsidR="00766C49" w:rsidRPr="00766C49">
              <w:br/>
              <w:t>(</w:t>
            </w:r>
            <w:r w:rsidR="00B85A7A" w:rsidRPr="00B85A7A">
              <w:rPr>
                <w:rStyle w:val="Parameterintable"/>
              </w:rPr>
              <w:t>Section2eCloudTrailLogsBucket</w:t>
            </w:r>
            <w:r w:rsidR="004A43DD">
              <w:rPr>
                <w:rStyle w:val="Parameterintable"/>
              </w:rPr>
              <w:br/>
            </w:r>
            <w:r w:rsidR="00B85A7A" w:rsidRPr="00B85A7A">
              <w:rPr>
                <w:rStyle w:val="Parameterintable"/>
              </w:rPr>
              <w:t>Name</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644EF22D" w14:textId="12EC4DF5" w:rsidR="00766C49" w:rsidRPr="00766C49" w:rsidRDefault="004D3558" w:rsidP="00A02627">
            <w:pPr>
              <w:pStyle w:val="Tabletext"/>
            </w:pPr>
            <w:r>
              <w:t>—</w:t>
            </w:r>
          </w:p>
        </w:tc>
        <w:tc>
          <w:tcPr>
            <w:tcW w:w="4050" w:type="dxa"/>
            <w:tcBorders>
              <w:bottom w:val="single" w:sz="6" w:space="0" w:color="146EB4"/>
            </w:tcBorders>
            <w:tcMar>
              <w:top w:w="24" w:type="dxa"/>
              <w:left w:w="120" w:type="dxa"/>
              <w:bottom w:w="24" w:type="dxa"/>
              <w:right w:w="120" w:type="dxa"/>
            </w:tcMar>
            <w:hideMark/>
          </w:tcPr>
          <w:p w14:paraId="43AD9644" w14:textId="5888F74A" w:rsidR="00766C49" w:rsidRPr="00766C49" w:rsidRDefault="00277541" w:rsidP="00427BAD">
            <w:pPr>
              <w:pStyle w:val="Tabletext"/>
            </w:pPr>
            <w:r w:rsidRPr="00277541">
              <w:t xml:space="preserve">Required when </w:t>
            </w:r>
            <w:r w:rsidR="0032036A" w:rsidRPr="0032036A">
              <w:rPr>
                <w:rStyle w:val="Parameterintable"/>
              </w:rPr>
              <w:t>Section2dCloudTrailCreateBucket</w:t>
            </w:r>
            <w:r w:rsidR="0032036A">
              <w:t xml:space="preserve"> is set to</w:t>
            </w:r>
            <w:r w:rsidRPr="00277541">
              <w:t xml:space="preserve"> </w:t>
            </w:r>
            <w:r w:rsidRPr="0032036A">
              <w:rPr>
                <w:b/>
              </w:rPr>
              <w:t>No</w:t>
            </w:r>
            <w:r w:rsidRPr="00277541">
              <w:t xml:space="preserve">. Provide </w:t>
            </w:r>
            <w:r w:rsidR="0032036A">
              <w:t>the name of an e</w:t>
            </w:r>
            <w:r w:rsidRPr="00277541">
              <w:t xml:space="preserve">xisting </w:t>
            </w:r>
            <w:r w:rsidR="0032036A">
              <w:t xml:space="preserve">S3 </w:t>
            </w:r>
            <w:r w:rsidRPr="00277541">
              <w:t xml:space="preserve">bucket </w:t>
            </w:r>
            <w:r w:rsidR="0032036A">
              <w:t>that</w:t>
            </w:r>
            <w:r w:rsidR="0032036A" w:rsidRPr="00277541">
              <w:t xml:space="preserve"> </w:t>
            </w:r>
            <w:r w:rsidRPr="00277541">
              <w:t>has CloudTrail log</w:t>
            </w:r>
            <w:r w:rsidR="0032036A">
              <w:t xml:space="preserve"> file</w:t>
            </w:r>
            <w:r w:rsidRPr="00277541">
              <w:t>s.</w:t>
            </w:r>
          </w:p>
        </w:tc>
      </w:tr>
      <w:tr w:rsidR="00766C49" w:rsidRPr="00766C49" w14:paraId="568D3042" w14:textId="77777777" w:rsidTr="00C51837">
        <w:tc>
          <w:tcPr>
            <w:tcW w:w="3468" w:type="dxa"/>
            <w:tcBorders>
              <w:bottom w:val="single" w:sz="6" w:space="0" w:color="146EB4"/>
            </w:tcBorders>
            <w:tcMar>
              <w:top w:w="24" w:type="dxa"/>
              <w:left w:w="120" w:type="dxa"/>
              <w:bottom w:w="24" w:type="dxa"/>
              <w:right w:w="120" w:type="dxa"/>
            </w:tcMar>
            <w:hideMark/>
          </w:tcPr>
          <w:p w14:paraId="15B40F43" w14:textId="1983A6A1" w:rsidR="00766C49" w:rsidRPr="00766C49" w:rsidRDefault="00277541" w:rsidP="008029B2">
            <w:pPr>
              <w:pStyle w:val="Tabletext"/>
            </w:pPr>
            <w:r w:rsidRPr="00277541">
              <w:rPr>
                <w:b/>
              </w:rPr>
              <w:lastRenderedPageBreak/>
              <w:t xml:space="preserve">Create CloudTrail </w:t>
            </w:r>
            <w:r w:rsidR="00AC7FD5" w:rsidRPr="00277541">
              <w:rPr>
                <w:b/>
              </w:rPr>
              <w:t>logs source</w:t>
            </w:r>
            <w:r w:rsidR="00766C49" w:rsidRPr="00766C49">
              <w:br/>
              <w:t>(</w:t>
            </w:r>
            <w:r w:rsidR="00B85A7A" w:rsidRPr="00B85A7A">
              <w:rPr>
                <w:rStyle w:val="Parameterintable"/>
              </w:rPr>
              <w:t>Section2fCloudTrailCreateLog</w:t>
            </w:r>
            <w:r w:rsidR="004A43DD">
              <w:rPr>
                <w:rStyle w:val="Parameterintable"/>
              </w:rPr>
              <w:br/>
            </w:r>
            <w:r w:rsidR="00B85A7A" w:rsidRPr="00B85A7A">
              <w:rPr>
                <w:rStyle w:val="Parameterintable"/>
              </w:rPr>
              <w:t>Source</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37BA3CF4" w14:textId="273A05F3" w:rsidR="00766C49" w:rsidRPr="00766C49" w:rsidRDefault="009C5AD5" w:rsidP="00A02627">
            <w:pPr>
              <w:pStyle w:val="Tabletext"/>
            </w:pPr>
            <w:r>
              <w:t>Yes</w:t>
            </w:r>
          </w:p>
        </w:tc>
        <w:tc>
          <w:tcPr>
            <w:tcW w:w="4050" w:type="dxa"/>
            <w:tcBorders>
              <w:bottom w:val="single" w:sz="6" w:space="0" w:color="146EB4"/>
            </w:tcBorders>
            <w:tcMar>
              <w:top w:w="24" w:type="dxa"/>
              <w:left w:w="120" w:type="dxa"/>
              <w:bottom w:w="24" w:type="dxa"/>
              <w:right w:w="120" w:type="dxa"/>
            </w:tcMar>
            <w:hideMark/>
          </w:tcPr>
          <w:p w14:paraId="7EC13EA5" w14:textId="21D7BB2B" w:rsidR="00766C49" w:rsidRPr="00766C49" w:rsidRDefault="004A43DD" w:rsidP="00AF235C">
            <w:pPr>
              <w:pStyle w:val="Tabletext"/>
            </w:pPr>
            <w:r>
              <w:rPr>
                <w:rStyle w:val="pl-s"/>
              </w:rPr>
              <w:t xml:space="preserve">Choose </w:t>
            </w:r>
            <w:r w:rsidRPr="004A43DD">
              <w:rPr>
                <w:rStyle w:val="pl-s"/>
                <w:b/>
              </w:rPr>
              <w:t>Yes</w:t>
            </w:r>
            <w:r>
              <w:rPr>
                <w:rStyle w:val="pl-s"/>
              </w:rPr>
              <w:t xml:space="preserve"> to c</w:t>
            </w:r>
            <w:r w:rsidR="00277541">
              <w:t xml:space="preserve">reate </w:t>
            </w:r>
            <w:r w:rsidR="00D775EE">
              <w:t xml:space="preserve">a </w:t>
            </w:r>
            <w:r w:rsidR="00277541">
              <w:t xml:space="preserve">CloudTrail </w:t>
            </w:r>
            <w:r w:rsidR="00854CE4">
              <w:t>logs source</w:t>
            </w:r>
            <w:r w:rsidR="00277541">
              <w:t>.</w:t>
            </w:r>
            <w:r w:rsidR="00854CE4">
              <w:t xml:space="preserve"> </w:t>
            </w:r>
            <w:r w:rsidR="0032036A">
              <w:t xml:space="preserve">Choose </w:t>
            </w:r>
            <w:r w:rsidR="00277541" w:rsidRPr="0032036A">
              <w:rPr>
                <w:b/>
              </w:rPr>
              <w:t>No</w:t>
            </w:r>
            <w:r w:rsidR="00277541">
              <w:t xml:space="preserve"> </w:t>
            </w:r>
            <w:r w:rsidR="0032036A">
              <w:t>to s</w:t>
            </w:r>
            <w:r w:rsidR="00277541">
              <w:t xml:space="preserve">kip </w:t>
            </w:r>
            <w:r w:rsidR="00D775EE">
              <w:t xml:space="preserve">the </w:t>
            </w:r>
            <w:r w:rsidR="00277541">
              <w:t xml:space="preserve">creation of </w:t>
            </w:r>
            <w:r w:rsidR="00D775EE">
              <w:t xml:space="preserve">a </w:t>
            </w:r>
            <w:r w:rsidR="00277541">
              <w:t xml:space="preserve">CloudTrail </w:t>
            </w:r>
            <w:r w:rsidR="00854CE4">
              <w:t>logs source</w:t>
            </w:r>
            <w:r w:rsidR="00277541">
              <w:t>.</w:t>
            </w:r>
          </w:p>
        </w:tc>
      </w:tr>
      <w:tr w:rsidR="00766C49" w:rsidRPr="00766C49" w14:paraId="33AE9158" w14:textId="77777777" w:rsidTr="00C51837">
        <w:tc>
          <w:tcPr>
            <w:tcW w:w="3468" w:type="dxa"/>
            <w:tcBorders>
              <w:bottom w:val="single" w:sz="6" w:space="0" w:color="146EB4"/>
            </w:tcBorders>
            <w:tcMar>
              <w:top w:w="24" w:type="dxa"/>
              <w:left w:w="120" w:type="dxa"/>
              <w:bottom w:w="24" w:type="dxa"/>
              <w:right w:w="120" w:type="dxa"/>
            </w:tcMar>
            <w:hideMark/>
          </w:tcPr>
          <w:p w14:paraId="0181389C" w14:textId="6C342088" w:rsidR="00766C49" w:rsidRPr="00766C49" w:rsidRDefault="00277541" w:rsidP="00157E18">
            <w:pPr>
              <w:pStyle w:val="Tabletext"/>
            </w:pPr>
            <w:r w:rsidRPr="00277541">
              <w:rPr>
                <w:b/>
              </w:rPr>
              <w:t xml:space="preserve">Path </w:t>
            </w:r>
            <w:r w:rsidR="00AC7FD5" w:rsidRPr="00277541">
              <w:rPr>
                <w:b/>
              </w:rPr>
              <w:t xml:space="preserve">expression </w:t>
            </w:r>
            <w:r w:rsidR="00157E18">
              <w:rPr>
                <w:b/>
              </w:rPr>
              <w:t>for</w:t>
            </w:r>
            <w:r w:rsidR="008029B2">
              <w:rPr>
                <w:b/>
              </w:rPr>
              <w:t xml:space="preserve"> </w:t>
            </w:r>
            <w:r w:rsidR="00AC7FD5" w:rsidRPr="00277541">
              <w:rPr>
                <w:b/>
              </w:rPr>
              <w:t>logs</w:t>
            </w:r>
            <w:r w:rsidR="00766C49" w:rsidRPr="00766C49">
              <w:br/>
              <w:t>(</w:t>
            </w:r>
            <w:r w:rsidR="00B85A7A" w:rsidRPr="00B85A7A">
              <w:rPr>
                <w:rStyle w:val="Parameterintable"/>
              </w:rPr>
              <w:t>Section2gCloudTrailBucketPath</w:t>
            </w:r>
            <w:r w:rsidR="004A43DD">
              <w:rPr>
                <w:rStyle w:val="Parameterintable"/>
              </w:rPr>
              <w:br/>
            </w:r>
            <w:r w:rsidR="00B85A7A" w:rsidRPr="00B85A7A">
              <w:rPr>
                <w:rStyle w:val="Parameterintable"/>
              </w:rPr>
              <w:t>Expression</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556569F9" w14:textId="26D0FF4A" w:rsidR="00766C49" w:rsidRPr="00766C49" w:rsidRDefault="00277541" w:rsidP="00B50122">
            <w:pPr>
              <w:pStyle w:val="Tabletext"/>
            </w:pPr>
            <w:proofErr w:type="spellStart"/>
            <w:r w:rsidRPr="00C51837">
              <w:t>AWSLogs</w:t>
            </w:r>
            <w:proofErr w:type="spellEnd"/>
            <w:r w:rsidRPr="00C51837">
              <w:t>/*/CloudTrail/*</w:t>
            </w:r>
          </w:p>
        </w:tc>
        <w:tc>
          <w:tcPr>
            <w:tcW w:w="4050" w:type="dxa"/>
            <w:tcBorders>
              <w:bottom w:val="single" w:sz="6" w:space="0" w:color="146EB4"/>
            </w:tcBorders>
            <w:tcMar>
              <w:top w:w="24" w:type="dxa"/>
              <w:left w:w="120" w:type="dxa"/>
              <w:bottom w:w="24" w:type="dxa"/>
              <w:right w:w="120" w:type="dxa"/>
            </w:tcMar>
            <w:hideMark/>
          </w:tcPr>
          <w:p w14:paraId="2E9F633B" w14:textId="02FC29C0" w:rsidR="00766C49" w:rsidRPr="00766C49" w:rsidRDefault="00277541" w:rsidP="00427BAD">
            <w:pPr>
              <w:pStyle w:val="Tabletext"/>
            </w:pPr>
            <w:r w:rsidRPr="00277541">
              <w:t>Path expression to match the folder structure for CloudTrail logs</w:t>
            </w:r>
            <w:r w:rsidR="00854CE4">
              <w:t xml:space="preserve"> (f</w:t>
            </w:r>
            <w:r w:rsidRPr="00277541">
              <w:t xml:space="preserve">or </w:t>
            </w:r>
            <w:r w:rsidR="00854CE4">
              <w:t xml:space="preserve">example, </w:t>
            </w:r>
            <w:proofErr w:type="spellStart"/>
            <w:r w:rsidRPr="004C6265">
              <w:rPr>
                <w:rStyle w:val="CodeInline"/>
                <w:sz w:val="18"/>
              </w:rPr>
              <w:t>AWSLogs</w:t>
            </w:r>
            <w:proofErr w:type="spellEnd"/>
            <w:r w:rsidRPr="004C6265">
              <w:rPr>
                <w:rStyle w:val="CodeInline"/>
                <w:sz w:val="18"/>
              </w:rPr>
              <w:t>/*/CloudTrail/*</w:t>
            </w:r>
            <w:r w:rsidR="00854CE4">
              <w:t>).</w:t>
            </w:r>
          </w:p>
        </w:tc>
      </w:tr>
      <w:tr w:rsidR="004D3558" w:rsidRPr="00766C49" w14:paraId="671E6B15" w14:textId="77777777" w:rsidTr="00C51837">
        <w:tc>
          <w:tcPr>
            <w:tcW w:w="3468" w:type="dxa"/>
            <w:tcBorders>
              <w:bottom w:val="single" w:sz="6" w:space="0" w:color="146EB4"/>
            </w:tcBorders>
            <w:tcMar>
              <w:top w:w="24" w:type="dxa"/>
              <w:left w:w="120" w:type="dxa"/>
              <w:bottom w:w="24" w:type="dxa"/>
              <w:right w:w="120" w:type="dxa"/>
            </w:tcMar>
            <w:hideMark/>
          </w:tcPr>
          <w:p w14:paraId="4B0ABEAD" w14:textId="39AEFF55" w:rsidR="004D3558" w:rsidRPr="00766C49" w:rsidRDefault="004D3558" w:rsidP="004D3558">
            <w:pPr>
              <w:pStyle w:val="Tabletext"/>
            </w:pPr>
            <w:r w:rsidRPr="00277541">
              <w:rPr>
                <w:b/>
              </w:rPr>
              <w:t>CloudTrail logs source category</w:t>
            </w:r>
            <w:r w:rsidRPr="00766C49">
              <w:br/>
              <w:t>(</w:t>
            </w:r>
            <w:r w:rsidRPr="00B85A7A">
              <w:rPr>
                <w:rStyle w:val="Parameterintable"/>
              </w:rPr>
              <w:t>Section2hCloudTrailLogsSource</w:t>
            </w:r>
            <w:r>
              <w:rPr>
                <w:rStyle w:val="Parameterintable"/>
              </w:rPr>
              <w:br/>
            </w:r>
            <w:proofErr w:type="spellStart"/>
            <w:r w:rsidRPr="00B85A7A">
              <w:rPr>
                <w:rStyle w:val="Parameterintable"/>
              </w:rPr>
              <w:t>CategoryName</w:t>
            </w:r>
            <w:proofErr w:type="spellEnd"/>
            <w:r w:rsidRPr="00766C49">
              <w:t xml:space="preserve">) </w:t>
            </w:r>
          </w:p>
        </w:tc>
        <w:tc>
          <w:tcPr>
            <w:tcW w:w="1842" w:type="dxa"/>
            <w:tcBorders>
              <w:bottom w:val="single" w:sz="6" w:space="0" w:color="146EB4"/>
            </w:tcBorders>
            <w:tcMar>
              <w:top w:w="24" w:type="dxa"/>
              <w:left w:w="120" w:type="dxa"/>
              <w:bottom w:w="24" w:type="dxa"/>
              <w:right w:w="120" w:type="dxa"/>
            </w:tcMar>
            <w:hideMark/>
          </w:tcPr>
          <w:p w14:paraId="7641C74A" w14:textId="7A1F7F04" w:rsidR="004D3558" w:rsidRPr="00766C49" w:rsidRDefault="004D3558" w:rsidP="004D3558">
            <w:pPr>
              <w:pStyle w:val="Tabletext"/>
            </w:pPr>
            <w:r>
              <w:t>—</w:t>
            </w:r>
          </w:p>
        </w:tc>
        <w:tc>
          <w:tcPr>
            <w:tcW w:w="4050" w:type="dxa"/>
            <w:tcBorders>
              <w:bottom w:val="single" w:sz="6" w:space="0" w:color="146EB4"/>
            </w:tcBorders>
            <w:tcMar>
              <w:top w:w="24" w:type="dxa"/>
              <w:left w:w="120" w:type="dxa"/>
              <w:bottom w:w="24" w:type="dxa"/>
              <w:right w:w="120" w:type="dxa"/>
            </w:tcMar>
            <w:hideMark/>
          </w:tcPr>
          <w:p w14:paraId="548756EB" w14:textId="61E3C19D" w:rsidR="004D3558" w:rsidRPr="00766C49" w:rsidRDefault="00223A26">
            <w:pPr>
              <w:pStyle w:val="Tabletext"/>
            </w:pPr>
            <w:r>
              <w:t>U</w:t>
            </w:r>
            <w:r w:rsidRPr="00277541">
              <w:t xml:space="preserve">sed for </w:t>
            </w:r>
            <w:r w:rsidR="00EB11F5">
              <w:t>Threat Intel app</w:t>
            </w:r>
            <w:r w:rsidRPr="00277541">
              <w:t>.</w:t>
            </w:r>
            <w:r>
              <w:t xml:space="preserve"> This is r</w:t>
            </w:r>
            <w:r w:rsidR="004D3558" w:rsidRPr="00277541">
              <w:t>equired when</w:t>
            </w:r>
            <w:r w:rsidR="00EB1560">
              <w:t xml:space="preserve"> </w:t>
            </w:r>
            <w:r w:rsidR="00EB1560" w:rsidRPr="00B85A7A">
              <w:rPr>
                <w:rStyle w:val="Parameterintable"/>
              </w:rPr>
              <w:t>Section2fCloudTrailCreateLog</w:t>
            </w:r>
            <w:r w:rsidR="00EB1560">
              <w:rPr>
                <w:rStyle w:val="Parameterintable"/>
              </w:rPr>
              <w:br/>
            </w:r>
            <w:r w:rsidR="00EB1560" w:rsidRPr="00B85A7A">
              <w:rPr>
                <w:rStyle w:val="Parameterintable"/>
              </w:rPr>
              <w:t>Source</w:t>
            </w:r>
            <w:r w:rsidR="004D3558" w:rsidRPr="00277541">
              <w:t xml:space="preserve"> </w:t>
            </w:r>
            <w:r w:rsidR="004D3558">
              <w:t>is set to</w:t>
            </w:r>
            <w:r w:rsidR="004D3558" w:rsidRPr="00277541">
              <w:t xml:space="preserve"> </w:t>
            </w:r>
            <w:r w:rsidR="004D3558" w:rsidRPr="004C6265">
              <w:rPr>
                <w:b/>
              </w:rPr>
              <w:t>No</w:t>
            </w:r>
            <w:r w:rsidR="004D3558" w:rsidRPr="00277541">
              <w:t xml:space="preserve">. Provide an existing source category name </w:t>
            </w:r>
            <w:r w:rsidR="00D775EE">
              <w:t>for</w:t>
            </w:r>
            <w:r w:rsidR="004D3558" w:rsidRPr="00277541">
              <w:t xml:space="preserve"> collecting CloudTrail </w:t>
            </w:r>
            <w:r w:rsidR="004D3558">
              <w:t>l</w:t>
            </w:r>
            <w:r w:rsidR="004D3558" w:rsidRPr="00277541">
              <w:t xml:space="preserve">ogs. </w:t>
            </w:r>
          </w:p>
        </w:tc>
      </w:tr>
    </w:tbl>
    <w:p w14:paraId="5FBAA251" w14:textId="785E42FB" w:rsidR="00623C9D" w:rsidRPr="00E535A0" w:rsidRDefault="004D3558" w:rsidP="004C6265">
      <w:pPr>
        <w:spacing w:before="280" w:after="140"/>
        <w:ind w:left="461"/>
        <w:rPr>
          <w:i/>
          <w:color w:val="20201F"/>
        </w:rPr>
      </w:pPr>
      <w:r>
        <w:rPr>
          <w:i/>
          <w:color w:val="20201F"/>
        </w:rPr>
        <w:t>Amazon</w:t>
      </w:r>
      <w:r w:rsidR="004C204B" w:rsidRPr="004C204B">
        <w:rPr>
          <w:i/>
          <w:color w:val="20201F"/>
        </w:rPr>
        <w:t xml:space="preserve"> </w:t>
      </w:r>
      <w:proofErr w:type="spellStart"/>
      <w:r w:rsidR="004C204B" w:rsidRPr="004C204B">
        <w:rPr>
          <w:i/>
          <w:color w:val="20201F"/>
        </w:rPr>
        <w:t>GuardDuty</w:t>
      </w:r>
      <w:proofErr w:type="spellEnd"/>
      <w:r w:rsidR="004C204B" w:rsidRPr="004C204B">
        <w:rPr>
          <w:i/>
          <w:color w:val="20201F"/>
        </w:rPr>
        <w:t xml:space="preserve"> </w:t>
      </w:r>
      <w:r>
        <w:rPr>
          <w:i/>
          <w:color w:val="20201F"/>
        </w:rPr>
        <w:t>c</w:t>
      </w:r>
      <w:r w:rsidR="004C204B" w:rsidRPr="004C204B">
        <w:rPr>
          <w:i/>
          <w:color w:val="20201F"/>
        </w:rPr>
        <w:t>onfiguration</w:t>
      </w:r>
      <w:r w:rsidR="00B50122">
        <w:rPr>
          <w:i/>
          <w:color w:val="20201F"/>
        </w:rPr>
        <w:t>:</w:t>
      </w:r>
    </w:p>
    <w:tbl>
      <w:tblPr>
        <w:tblW w:w="9360" w:type="dxa"/>
        <w:tblInd w:w="360" w:type="dxa"/>
        <w:tblBorders>
          <w:top w:val="single" w:sz="6" w:space="0" w:color="146EB4"/>
          <w:bottom w:val="single" w:sz="6" w:space="0" w:color="146EB4"/>
          <w:insideH w:val="single" w:sz="6" w:space="0" w:color="146EB4"/>
        </w:tblBorders>
        <w:tblLayout w:type="fixed"/>
        <w:tblCellMar>
          <w:left w:w="120" w:type="dxa"/>
          <w:right w:w="120" w:type="dxa"/>
        </w:tblCellMar>
        <w:tblLook w:val="04A0" w:firstRow="1" w:lastRow="0" w:firstColumn="1" w:lastColumn="0" w:noHBand="0" w:noVBand="1"/>
      </w:tblPr>
      <w:tblGrid>
        <w:gridCol w:w="3468"/>
        <w:gridCol w:w="1701"/>
        <w:gridCol w:w="4191"/>
      </w:tblGrid>
      <w:tr w:rsidR="00766C49" w:rsidRPr="00A02627" w14:paraId="63AA6BA8" w14:textId="77777777" w:rsidTr="005A1845">
        <w:trPr>
          <w:tblHeader/>
        </w:trPr>
        <w:tc>
          <w:tcPr>
            <w:tcW w:w="3468" w:type="dxa"/>
            <w:shd w:val="clear" w:color="auto" w:fill="CBD5E9"/>
            <w:vAlign w:val="center"/>
            <w:hideMark/>
          </w:tcPr>
          <w:p w14:paraId="79E61E65" w14:textId="680B0EE7" w:rsidR="00766C49" w:rsidRPr="00A02627" w:rsidRDefault="00766C49" w:rsidP="00A02627">
            <w:pPr>
              <w:pStyle w:val="Tabletext"/>
              <w:rPr>
                <w:b/>
              </w:rPr>
            </w:pPr>
            <w:r w:rsidRPr="00A02627">
              <w:rPr>
                <w:b/>
              </w:rPr>
              <w:t>Parameter label</w:t>
            </w:r>
            <w:r w:rsidR="00F97DFE" w:rsidRPr="00A02627">
              <w:rPr>
                <w:b/>
              </w:rPr>
              <w:br/>
            </w:r>
            <w:r w:rsidRPr="00A02627">
              <w:rPr>
                <w:b/>
              </w:rPr>
              <w:t xml:space="preserve">(name) </w:t>
            </w:r>
          </w:p>
        </w:tc>
        <w:tc>
          <w:tcPr>
            <w:tcW w:w="1701" w:type="dxa"/>
            <w:shd w:val="clear" w:color="auto" w:fill="CBD5E9"/>
            <w:vAlign w:val="center"/>
            <w:hideMark/>
          </w:tcPr>
          <w:p w14:paraId="0C28F185" w14:textId="77777777" w:rsidR="00766C49" w:rsidRPr="00A02627" w:rsidRDefault="00766C49" w:rsidP="00A02627">
            <w:pPr>
              <w:pStyle w:val="Tabletext"/>
              <w:rPr>
                <w:b/>
              </w:rPr>
            </w:pPr>
            <w:r w:rsidRPr="00A02627">
              <w:rPr>
                <w:b/>
              </w:rPr>
              <w:t xml:space="preserve">Default </w:t>
            </w:r>
          </w:p>
        </w:tc>
        <w:tc>
          <w:tcPr>
            <w:tcW w:w="4191" w:type="dxa"/>
            <w:shd w:val="clear" w:color="auto" w:fill="CBD5E9"/>
            <w:vAlign w:val="center"/>
            <w:hideMark/>
          </w:tcPr>
          <w:p w14:paraId="19C6334A" w14:textId="77777777" w:rsidR="00766C49" w:rsidRPr="00A02627" w:rsidRDefault="00766C49" w:rsidP="00A02627">
            <w:pPr>
              <w:pStyle w:val="Tabletext"/>
              <w:rPr>
                <w:b/>
              </w:rPr>
            </w:pPr>
            <w:r w:rsidRPr="00A02627">
              <w:rPr>
                <w:b/>
              </w:rPr>
              <w:t xml:space="preserve">Description </w:t>
            </w:r>
          </w:p>
        </w:tc>
      </w:tr>
      <w:tr w:rsidR="00766C49" w:rsidRPr="00766C49" w14:paraId="15240954" w14:textId="77777777" w:rsidTr="005A1845">
        <w:tc>
          <w:tcPr>
            <w:tcW w:w="3468" w:type="dxa"/>
            <w:tcMar>
              <w:top w:w="24" w:type="dxa"/>
              <w:left w:w="120" w:type="dxa"/>
              <w:bottom w:w="24" w:type="dxa"/>
              <w:right w:w="120" w:type="dxa"/>
            </w:tcMar>
            <w:hideMark/>
          </w:tcPr>
          <w:p w14:paraId="1BF0FAB4" w14:textId="358DEEEA" w:rsidR="00766C49" w:rsidRPr="00766C49" w:rsidRDefault="002A1B62" w:rsidP="008029B2">
            <w:pPr>
              <w:pStyle w:val="Tabletext"/>
            </w:pPr>
            <w:r w:rsidRPr="002A1B62">
              <w:rPr>
                <w:b/>
                <w:bCs/>
              </w:rPr>
              <w:t xml:space="preserve">Install </w:t>
            </w:r>
            <w:r w:rsidR="008029B2">
              <w:rPr>
                <w:b/>
                <w:bCs/>
              </w:rPr>
              <w:t xml:space="preserve">Amazon </w:t>
            </w:r>
            <w:proofErr w:type="spellStart"/>
            <w:r w:rsidR="008B2D47" w:rsidRPr="002A1B62">
              <w:rPr>
                <w:b/>
                <w:bCs/>
              </w:rPr>
              <w:t>GuardDuty</w:t>
            </w:r>
            <w:proofErr w:type="spellEnd"/>
            <w:r w:rsidR="00766C49" w:rsidRPr="00766C49">
              <w:br/>
              <w:t>(</w:t>
            </w:r>
            <w:r w:rsidR="004C204B" w:rsidRPr="004C204B">
              <w:rPr>
                <w:rStyle w:val="Parameterintable"/>
              </w:rPr>
              <w:t>Section3aInstallGuardDutyApps</w:t>
            </w:r>
            <w:r w:rsidR="00766C49" w:rsidRPr="00766C49">
              <w:t>)</w:t>
            </w:r>
          </w:p>
        </w:tc>
        <w:tc>
          <w:tcPr>
            <w:tcW w:w="1701" w:type="dxa"/>
            <w:tcMar>
              <w:top w:w="24" w:type="dxa"/>
              <w:left w:w="120" w:type="dxa"/>
              <w:bottom w:w="24" w:type="dxa"/>
              <w:right w:w="120" w:type="dxa"/>
            </w:tcMar>
            <w:hideMark/>
          </w:tcPr>
          <w:p w14:paraId="06CE89BC" w14:textId="1C45EB22" w:rsidR="00766C49" w:rsidRPr="00766C49" w:rsidRDefault="00DA509D" w:rsidP="00A02627">
            <w:pPr>
              <w:pStyle w:val="Tabletext"/>
            </w:pPr>
            <w:r w:rsidRPr="00DA509D">
              <w:t>Both</w:t>
            </w:r>
          </w:p>
        </w:tc>
        <w:tc>
          <w:tcPr>
            <w:tcW w:w="4191" w:type="dxa"/>
            <w:tcMar>
              <w:top w:w="24" w:type="dxa"/>
              <w:left w:w="120" w:type="dxa"/>
              <w:bottom w:w="24" w:type="dxa"/>
              <w:right w:w="120" w:type="dxa"/>
            </w:tcMar>
            <w:hideMark/>
          </w:tcPr>
          <w:p w14:paraId="3C86A992" w14:textId="064B3263" w:rsidR="00766C49" w:rsidRPr="00766C49" w:rsidRDefault="00DA509D" w:rsidP="00E535A0">
            <w:pPr>
              <w:pStyle w:val="Tabletext"/>
            </w:pPr>
            <w:r>
              <w:t xml:space="preserve">Install Amazon </w:t>
            </w:r>
            <w:proofErr w:type="spellStart"/>
            <w:r>
              <w:t>GuardDuty</w:t>
            </w:r>
            <w:proofErr w:type="spellEnd"/>
            <w:r>
              <w:t xml:space="preserve"> </w:t>
            </w:r>
            <w:r w:rsidR="00B50122">
              <w:t xml:space="preserve">and </w:t>
            </w:r>
            <w:r w:rsidR="00030E0A">
              <w:t xml:space="preserve">Sumo Logic </w:t>
            </w:r>
            <w:r w:rsidR="009E28D3">
              <w:t xml:space="preserve">Global Intelligence for Amazon </w:t>
            </w:r>
            <w:proofErr w:type="spellStart"/>
            <w:r w:rsidR="009E28D3">
              <w:t>GuardDuty</w:t>
            </w:r>
            <w:proofErr w:type="spellEnd"/>
            <w:r w:rsidR="00DC0E8B">
              <w:t xml:space="preserve"> a</w:t>
            </w:r>
            <w:r w:rsidR="00030E0A">
              <w:t>pp</w:t>
            </w:r>
            <w:r w:rsidR="008B2D47">
              <w:t xml:space="preserve">. Choose </w:t>
            </w:r>
            <w:r w:rsidRPr="004C6265">
              <w:rPr>
                <w:b/>
              </w:rPr>
              <w:t>Both</w:t>
            </w:r>
            <w:r>
              <w:t xml:space="preserve"> </w:t>
            </w:r>
            <w:r w:rsidR="008B2D47">
              <w:t>to install both services</w:t>
            </w:r>
            <w:r>
              <w:t>.</w:t>
            </w:r>
            <w:r w:rsidR="008B2D47">
              <w:t xml:space="preserve"> Choose </w:t>
            </w:r>
            <w:r w:rsidRPr="004C6265">
              <w:rPr>
                <w:b/>
              </w:rPr>
              <w:t>Skip</w:t>
            </w:r>
            <w:r>
              <w:t xml:space="preserve"> </w:t>
            </w:r>
            <w:r w:rsidR="008B2D47">
              <w:t>to not install these services</w:t>
            </w:r>
            <w:r>
              <w:t>.</w:t>
            </w:r>
          </w:p>
        </w:tc>
      </w:tr>
      <w:tr w:rsidR="00D91117" w:rsidRPr="00766C49" w14:paraId="0ECB7C25" w14:textId="77777777" w:rsidTr="005A1845">
        <w:tc>
          <w:tcPr>
            <w:tcW w:w="3468" w:type="dxa"/>
            <w:tcMar>
              <w:top w:w="24" w:type="dxa"/>
              <w:left w:w="120" w:type="dxa"/>
              <w:bottom w:w="24" w:type="dxa"/>
              <w:right w:w="120" w:type="dxa"/>
            </w:tcMar>
          </w:tcPr>
          <w:p w14:paraId="19D3578E" w14:textId="2B3190FE" w:rsidR="004D3558" w:rsidRDefault="002A1B62" w:rsidP="00E47194">
            <w:pPr>
              <w:pStyle w:val="Tabletext"/>
              <w:rPr>
                <w:b/>
                <w:bCs/>
              </w:rPr>
            </w:pPr>
            <w:r w:rsidRPr="00C51837">
              <w:rPr>
                <w:b/>
                <w:bCs/>
              </w:rPr>
              <w:t xml:space="preserve">Create Sumo Logic HTTP </w:t>
            </w:r>
            <w:r w:rsidR="00AC7FD5" w:rsidRPr="00C51837">
              <w:rPr>
                <w:b/>
                <w:bCs/>
              </w:rPr>
              <w:t>logs source</w:t>
            </w:r>
          </w:p>
          <w:p w14:paraId="0C9CE8A2" w14:textId="38EFF004" w:rsidR="00D91117" w:rsidRPr="00766C49" w:rsidRDefault="00D91117" w:rsidP="00E47194">
            <w:pPr>
              <w:pStyle w:val="Tabletext"/>
              <w:rPr>
                <w:b/>
                <w:bCs/>
              </w:rPr>
            </w:pPr>
            <w:r w:rsidRPr="00CD26A6">
              <w:t>(</w:t>
            </w:r>
            <w:r w:rsidRPr="00CD26A6">
              <w:rPr>
                <w:rStyle w:val="Parametername"/>
              </w:rPr>
              <w:t>Section3bGuardDutyCreateHttp</w:t>
            </w:r>
            <w:r w:rsidR="006F3F41" w:rsidRPr="00CD26A6">
              <w:br/>
            </w:r>
            <w:proofErr w:type="spellStart"/>
            <w:r w:rsidRPr="00CD26A6">
              <w:rPr>
                <w:rStyle w:val="Parametername"/>
              </w:rPr>
              <w:t>LogsSource</w:t>
            </w:r>
            <w:proofErr w:type="spellEnd"/>
            <w:r w:rsidRPr="00CD26A6">
              <w:t>)</w:t>
            </w:r>
          </w:p>
        </w:tc>
        <w:tc>
          <w:tcPr>
            <w:tcW w:w="1701" w:type="dxa"/>
            <w:tcMar>
              <w:top w:w="24" w:type="dxa"/>
              <w:left w:w="120" w:type="dxa"/>
              <w:bottom w:w="24" w:type="dxa"/>
              <w:right w:w="120" w:type="dxa"/>
            </w:tcMar>
          </w:tcPr>
          <w:p w14:paraId="7A954C70" w14:textId="5B76D57C" w:rsidR="00D91117" w:rsidRPr="00766C49" w:rsidRDefault="00AA0542" w:rsidP="00A02627">
            <w:pPr>
              <w:pStyle w:val="Tabletext"/>
            </w:pPr>
            <w:r>
              <w:t>Yes</w:t>
            </w:r>
          </w:p>
        </w:tc>
        <w:tc>
          <w:tcPr>
            <w:tcW w:w="4191" w:type="dxa"/>
            <w:tcMar>
              <w:top w:w="24" w:type="dxa"/>
              <w:left w:w="120" w:type="dxa"/>
              <w:bottom w:w="24" w:type="dxa"/>
              <w:right w:w="120" w:type="dxa"/>
            </w:tcMar>
          </w:tcPr>
          <w:p w14:paraId="4CA270BA" w14:textId="1EE6C36A" w:rsidR="00D91117" w:rsidRPr="00766C49" w:rsidRDefault="008B2D47" w:rsidP="00E535A0">
            <w:pPr>
              <w:pStyle w:val="Tabletext"/>
            </w:pPr>
            <w:r>
              <w:t xml:space="preserve">Choose </w:t>
            </w:r>
            <w:r w:rsidR="00046A7D" w:rsidRPr="004C6265">
              <w:rPr>
                <w:b/>
              </w:rPr>
              <w:t>Yes</w:t>
            </w:r>
            <w:r w:rsidR="00046A7D">
              <w:t xml:space="preserve"> </w:t>
            </w:r>
            <w:r>
              <w:t>to c</w:t>
            </w:r>
            <w:r w:rsidR="00046A7D">
              <w:t xml:space="preserve">reate </w:t>
            </w:r>
            <w:r>
              <w:t xml:space="preserve">a </w:t>
            </w:r>
            <w:r w:rsidR="00046A7D">
              <w:t xml:space="preserve">Sumo Logic HTTP </w:t>
            </w:r>
            <w:r>
              <w:t>log source</w:t>
            </w:r>
            <w:r w:rsidR="00046A7D">
              <w:t xml:space="preserve"> to collect </w:t>
            </w:r>
            <w:r w:rsidR="00477F7F">
              <w:t xml:space="preserve">Amazon </w:t>
            </w:r>
            <w:proofErr w:type="spellStart"/>
            <w:r w:rsidR="00046A7D">
              <w:t>GuardDuty</w:t>
            </w:r>
            <w:proofErr w:type="spellEnd"/>
            <w:r w:rsidR="00046A7D">
              <w:t xml:space="preserve"> logs.</w:t>
            </w:r>
            <w:r w:rsidR="00E535A0">
              <w:t xml:space="preserve"> Choose </w:t>
            </w:r>
            <w:r w:rsidR="00046A7D" w:rsidRPr="004C6265">
              <w:rPr>
                <w:b/>
              </w:rPr>
              <w:t>No</w:t>
            </w:r>
            <w:r w:rsidR="00046A7D">
              <w:t xml:space="preserve"> </w:t>
            </w:r>
            <w:r w:rsidR="00E535A0">
              <w:t>to s</w:t>
            </w:r>
            <w:r w:rsidR="00046A7D">
              <w:t xml:space="preserve">kip creation of the Sumo Logic HTTP </w:t>
            </w:r>
            <w:r w:rsidR="00E535A0">
              <w:t>log source</w:t>
            </w:r>
            <w:r w:rsidR="00046A7D">
              <w:t>.</w:t>
            </w:r>
          </w:p>
        </w:tc>
      </w:tr>
      <w:tr w:rsidR="004D3558" w:rsidRPr="00766C49" w14:paraId="6778B123" w14:textId="77777777" w:rsidTr="005A1845">
        <w:tc>
          <w:tcPr>
            <w:tcW w:w="3468" w:type="dxa"/>
            <w:tcMar>
              <w:top w:w="24" w:type="dxa"/>
              <w:left w:w="120" w:type="dxa"/>
              <w:bottom w:w="24" w:type="dxa"/>
              <w:right w:w="120" w:type="dxa"/>
            </w:tcMar>
          </w:tcPr>
          <w:p w14:paraId="008079FA" w14:textId="15E3845D" w:rsidR="004D3558" w:rsidRPr="00C51837" w:rsidRDefault="004D3558" w:rsidP="004D3558">
            <w:pPr>
              <w:pStyle w:val="Tabletext"/>
              <w:rPr>
                <w:b/>
                <w:bCs/>
              </w:rPr>
            </w:pPr>
            <w:r w:rsidRPr="00C51837">
              <w:rPr>
                <w:b/>
                <w:bCs/>
              </w:rPr>
              <w:t>Sumo Logic HTTP logs source category</w:t>
            </w:r>
          </w:p>
          <w:p w14:paraId="4C77295E" w14:textId="21ACABF9" w:rsidR="004D3558" w:rsidRPr="00766C49" w:rsidRDefault="004D3558" w:rsidP="004D3558">
            <w:pPr>
              <w:pStyle w:val="Tabletext"/>
              <w:rPr>
                <w:b/>
                <w:bCs/>
              </w:rPr>
            </w:pPr>
            <w:r w:rsidRPr="00CD26A6">
              <w:t>(</w:t>
            </w:r>
            <w:r w:rsidRPr="00CD26A6">
              <w:rPr>
                <w:rStyle w:val="Parametername"/>
              </w:rPr>
              <w:t>Section3cGuardDutyHttpLogs</w:t>
            </w:r>
            <w:r w:rsidR="006F3F41" w:rsidRPr="00CD26A6">
              <w:rPr>
                <w:rStyle w:val="Parametername"/>
              </w:rPr>
              <w:br/>
            </w:r>
            <w:proofErr w:type="spellStart"/>
            <w:r w:rsidRPr="00CD26A6">
              <w:rPr>
                <w:rStyle w:val="Parametername"/>
              </w:rPr>
              <w:t>SourceCategoryName</w:t>
            </w:r>
            <w:proofErr w:type="spellEnd"/>
            <w:r w:rsidRPr="00CD26A6">
              <w:t>)</w:t>
            </w:r>
          </w:p>
        </w:tc>
        <w:tc>
          <w:tcPr>
            <w:tcW w:w="1701" w:type="dxa"/>
            <w:tcMar>
              <w:top w:w="24" w:type="dxa"/>
              <w:left w:w="120" w:type="dxa"/>
              <w:bottom w:w="24" w:type="dxa"/>
              <w:right w:w="120" w:type="dxa"/>
            </w:tcMar>
          </w:tcPr>
          <w:p w14:paraId="127AC99A" w14:textId="5459A8DE" w:rsidR="004D3558" w:rsidRPr="00766C49" w:rsidRDefault="004D3558" w:rsidP="004D3558">
            <w:pPr>
              <w:pStyle w:val="Tabletext"/>
            </w:pPr>
            <w:r>
              <w:t>—</w:t>
            </w:r>
          </w:p>
        </w:tc>
        <w:tc>
          <w:tcPr>
            <w:tcW w:w="4191" w:type="dxa"/>
            <w:tcMar>
              <w:top w:w="24" w:type="dxa"/>
              <w:left w:w="120" w:type="dxa"/>
              <w:bottom w:w="24" w:type="dxa"/>
              <w:right w:w="120" w:type="dxa"/>
            </w:tcMar>
          </w:tcPr>
          <w:p w14:paraId="0B94D33E" w14:textId="79877F12" w:rsidR="004D3558" w:rsidRPr="00766C49" w:rsidRDefault="00223A26" w:rsidP="00AF235C">
            <w:pPr>
              <w:pStyle w:val="Tabletext"/>
            </w:pPr>
            <w:r w:rsidRPr="00046A7D">
              <w:t xml:space="preserve">Used for </w:t>
            </w:r>
            <w:r>
              <w:t>installing apps</w:t>
            </w:r>
            <w:r w:rsidRPr="00046A7D">
              <w:t>.</w:t>
            </w:r>
            <w:r>
              <w:t xml:space="preserve"> This is r</w:t>
            </w:r>
            <w:r w:rsidR="004D3558" w:rsidRPr="00046A7D">
              <w:t xml:space="preserve">equired when </w:t>
            </w:r>
            <w:r w:rsidR="00CD26A6" w:rsidRPr="00CD26A6">
              <w:rPr>
                <w:rStyle w:val="Parametername"/>
              </w:rPr>
              <w:t>Section3bGuardDutyCreateHttp</w:t>
            </w:r>
            <w:r w:rsidR="00CD26A6" w:rsidRPr="00CD26A6">
              <w:br/>
            </w:r>
            <w:proofErr w:type="spellStart"/>
            <w:r w:rsidR="00CD26A6" w:rsidRPr="00CD26A6">
              <w:rPr>
                <w:rStyle w:val="Parametername"/>
              </w:rPr>
              <w:t>LogsSource</w:t>
            </w:r>
            <w:proofErr w:type="spellEnd"/>
            <w:r w:rsidR="00CD26A6" w:rsidDel="00CD26A6">
              <w:t xml:space="preserve"> </w:t>
            </w:r>
            <w:r>
              <w:t>is set to</w:t>
            </w:r>
            <w:r w:rsidR="004D3558" w:rsidRPr="00046A7D">
              <w:t xml:space="preserve"> </w:t>
            </w:r>
            <w:r w:rsidR="004D3558" w:rsidRPr="004C6265">
              <w:rPr>
                <w:b/>
              </w:rPr>
              <w:t>No</w:t>
            </w:r>
            <w:r w:rsidR="004D3558" w:rsidRPr="00046A7D">
              <w:t xml:space="preserve">. Provide an existing source category name </w:t>
            </w:r>
            <w:r w:rsidR="00D775EE">
              <w:t>for</w:t>
            </w:r>
            <w:r w:rsidR="004D3558" w:rsidRPr="00046A7D">
              <w:t xml:space="preserve"> collecting </w:t>
            </w:r>
            <w:proofErr w:type="spellStart"/>
            <w:r w:rsidR="004D3558" w:rsidRPr="00046A7D">
              <w:t>GuardDuty</w:t>
            </w:r>
            <w:proofErr w:type="spellEnd"/>
            <w:r w:rsidR="004D3558" w:rsidRPr="00046A7D">
              <w:t xml:space="preserve"> </w:t>
            </w:r>
            <w:r w:rsidR="00E535A0">
              <w:t>l</w:t>
            </w:r>
            <w:r w:rsidR="004D3558" w:rsidRPr="00046A7D">
              <w:t xml:space="preserve">ogs. </w:t>
            </w:r>
          </w:p>
        </w:tc>
      </w:tr>
    </w:tbl>
    <w:p w14:paraId="02B82F72" w14:textId="23942180" w:rsidR="00766C49" w:rsidRDefault="001C1664" w:rsidP="00766C49">
      <w:pPr>
        <w:spacing w:before="280" w:after="140"/>
        <w:ind w:left="461"/>
        <w:rPr>
          <w:i/>
          <w:color w:val="20201F"/>
        </w:rPr>
      </w:pPr>
      <w:r w:rsidRPr="001C1664">
        <w:rPr>
          <w:i/>
          <w:color w:val="20201F"/>
        </w:rPr>
        <w:t xml:space="preserve">VPC </w:t>
      </w:r>
      <w:r w:rsidR="00E93B5B">
        <w:rPr>
          <w:i/>
          <w:color w:val="20201F"/>
        </w:rPr>
        <w:t>flow logs</w:t>
      </w:r>
      <w:r w:rsidRPr="001C1664">
        <w:rPr>
          <w:i/>
          <w:color w:val="20201F"/>
        </w:rPr>
        <w:t xml:space="preserve"> </w:t>
      </w:r>
      <w:r w:rsidR="004D3558">
        <w:rPr>
          <w:i/>
          <w:color w:val="20201F"/>
        </w:rPr>
        <w:t>c</w:t>
      </w:r>
      <w:r w:rsidR="004D3558" w:rsidRPr="001C1664">
        <w:rPr>
          <w:i/>
          <w:color w:val="20201F"/>
        </w:rPr>
        <w:t>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701"/>
        <w:gridCol w:w="4191"/>
      </w:tblGrid>
      <w:tr w:rsidR="00766C49" w:rsidRPr="00A02627" w14:paraId="7304FE7E"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6DFD58F0" w14:textId="21C6B1EE" w:rsidR="00766C49" w:rsidRPr="00A02627" w:rsidRDefault="00184576" w:rsidP="00A02627">
            <w:pPr>
              <w:pStyle w:val="Tabletext"/>
              <w:rPr>
                <w:b/>
              </w:rPr>
            </w:pPr>
            <w:r w:rsidRPr="00A02627">
              <w:rPr>
                <w:b/>
              </w:rPr>
              <w:t>Parameter label</w:t>
            </w:r>
            <w:r w:rsidRPr="00A02627">
              <w:rPr>
                <w:b/>
              </w:rPr>
              <w:br/>
            </w:r>
            <w:r w:rsidR="00766C49" w:rsidRPr="00A02627">
              <w:rPr>
                <w:b/>
              </w:rPr>
              <w:t xml:space="preserve">(name) </w:t>
            </w:r>
          </w:p>
        </w:tc>
        <w:tc>
          <w:tcPr>
            <w:tcW w:w="1701" w:type="dxa"/>
            <w:tcBorders>
              <w:top w:val="single" w:sz="6" w:space="0" w:color="146EB4"/>
              <w:bottom w:val="single" w:sz="6" w:space="0" w:color="146EB4"/>
            </w:tcBorders>
            <w:shd w:val="clear" w:color="auto" w:fill="CBD5E9"/>
            <w:vAlign w:val="center"/>
            <w:hideMark/>
          </w:tcPr>
          <w:p w14:paraId="2B49D3D1" w14:textId="77777777" w:rsidR="00766C49" w:rsidRPr="00A02627" w:rsidRDefault="00766C49" w:rsidP="00A02627">
            <w:pPr>
              <w:pStyle w:val="Tabletext"/>
              <w:rPr>
                <w:b/>
              </w:rPr>
            </w:pPr>
            <w:r w:rsidRPr="00A02627">
              <w:rPr>
                <w:b/>
              </w:rPr>
              <w:t xml:space="preserve">Default </w:t>
            </w:r>
          </w:p>
        </w:tc>
        <w:tc>
          <w:tcPr>
            <w:tcW w:w="4191" w:type="dxa"/>
            <w:tcBorders>
              <w:top w:val="single" w:sz="6" w:space="0" w:color="146EB4"/>
              <w:bottom w:val="single" w:sz="6" w:space="0" w:color="146EB4"/>
            </w:tcBorders>
            <w:shd w:val="clear" w:color="auto" w:fill="CBD5E9"/>
            <w:vAlign w:val="center"/>
            <w:hideMark/>
          </w:tcPr>
          <w:p w14:paraId="4A4FD0AB" w14:textId="77777777" w:rsidR="00766C49" w:rsidRPr="00A02627" w:rsidRDefault="00766C49" w:rsidP="00A02627">
            <w:pPr>
              <w:pStyle w:val="Tabletext"/>
              <w:rPr>
                <w:b/>
              </w:rPr>
            </w:pPr>
            <w:r w:rsidRPr="00A02627">
              <w:rPr>
                <w:b/>
              </w:rPr>
              <w:t xml:space="preserve">Description </w:t>
            </w:r>
          </w:p>
        </w:tc>
      </w:tr>
      <w:tr w:rsidR="00766C49" w:rsidRPr="00766C49" w14:paraId="50591CF8" w14:textId="77777777" w:rsidTr="00C51837">
        <w:tc>
          <w:tcPr>
            <w:tcW w:w="3468" w:type="dxa"/>
            <w:tcBorders>
              <w:bottom w:val="single" w:sz="6" w:space="0" w:color="146EB4"/>
            </w:tcBorders>
            <w:tcMar>
              <w:top w:w="24" w:type="dxa"/>
              <w:left w:w="120" w:type="dxa"/>
              <w:bottom w:w="24" w:type="dxa"/>
              <w:right w:w="120" w:type="dxa"/>
            </w:tcMar>
            <w:hideMark/>
          </w:tcPr>
          <w:p w14:paraId="21A427D4" w14:textId="0E661FCA" w:rsidR="00766C49" w:rsidRPr="00766C49" w:rsidRDefault="00D268D0" w:rsidP="00B50122">
            <w:pPr>
              <w:pStyle w:val="Tabletext"/>
            </w:pPr>
            <w:r w:rsidRPr="00D268D0">
              <w:rPr>
                <w:b/>
                <w:bCs/>
              </w:rPr>
              <w:t xml:space="preserve">Install Amazon VPC </w:t>
            </w:r>
            <w:r w:rsidR="00E93B5B">
              <w:rPr>
                <w:b/>
                <w:bCs/>
              </w:rPr>
              <w:t>flow logs</w:t>
            </w:r>
            <w:r w:rsidR="00766C49" w:rsidRPr="00766C49">
              <w:br/>
              <w:t>(</w:t>
            </w:r>
            <w:r w:rsidR="00B93431" w:rsidRPr="00B93431">
              <w:rPr>
                <w:rStyle w:val="Parameterintable"/>
              </w:rPr>
              <w:t>Section4aInstallVpcApps</w:t>
            </w:r>
            <w:r w:rsidR="00766C49" w:rsidRPr="00766C49">
              <w:t xml:space="preserve">) </w:t>
            </w:r>
          </w:p>
        </w:tc>
        <w:tc>
          <w:tcPr>
            <w:tcW w:w="1701" w:type="dxa"/>
            <w:tcBorders>
              <w:bottom w:val="single" w:sz="6" w:space="0" w:color="146EB4"/>
            </w:tcBorders>
            <w:tcMar>
              <w:top w:w="24" w:type="dxa"/>
              <w:left w:w="120" w:type="dxa"/>
              <w:bottom w:w="24" w:type="dxa"/>
              <w:right w:w="120" w:type="dxa"/>
            </w:tcMar>
            <w:hideMark/>
          </w:tcPr>
          <w:p w14:paraId="3198B3D4" w14:textId="14BD00BB" w:rsidR="00766C49" w:rsidRPr="00766C49" w:rsidRDefault="00C0471A" w:rsidP="00A02627">
            <w:pPr>
              <w:pStyle w:val="Tabletext"/>
            </w:pPr>
            <w:del w:id="95" w:author="Arun Patyal" w:date="2021-09-01T17:38:00Z">
              <w:r w:rsidDel="00A70559">
                <w:delText>Both</w:delText>
              </w:r>
              <w:r w:rsidR="00766C49" w:rsidRPr="00766C49" w:rsidDel="00A70559">
                <w:delText xml:space="preserve"> </w:delText>
              </w:r>
            </w:del>
            <w:ins w:id="96" w:author="Arun Patyal" w:date="2021-09-01T17:38:00Z">
              <w:r w:rsidR="00A70559">
                <w:t>All</w:t>
              </w:r>
              <w:r w:rsidR="00A70559" w:rsidRPr="00766C49">
                <w:t xml:space="preserve"> </w:t>
              </w:r>
            </w:ins>
          </w:p>
        </w:tc>
        <w:tc>
          <w:tcPr>
            <w:tcW w:w="4191" w:type="dxa"/>
            <w:tcBorders>
              <w:bottom w:val="single" w:sz="6" w:space="0" w:color="146EB4"/>
            </w:tcBorders>
            <w:tcMar>
              <w:top w:w="24" w:type="dxa"/>
              <w:left w:w="120" w:type="dxa"/>
              <w:bottom w:w="24" w:type="dxa"/>
              <w:right w:w="120" w:type="dxa"/>
            </w:tcMar>
            <w:hideMark/>
          </w:tcPr>
          <w:p w14:paraId="4A378E40" w14:textId="6483878B" w:rsidR="00766C49" w:rsidRPr="00766C49" w:rsidRDefault="00C0471A" w:rsidP="00C0471A">
            <w:pPr>
              <w:pStyle w:val="Tabletext"/>
            </w:pPr>
            <w:r>
              <w:t xml:space="preserve">Install Amazon VPC </w:t>
            </w:r>
            <w:r w:rsidR="00E93B5B">
              <w:t>flow logs</w:t>
            </w:r>
            <w:r w:rsidR="00477F7F">
              <w:t xml:space="preserve"> and</w:t>
            </w:r>
            <w:r>
              <w:t xml:space="preserve"> </w:t>
            </w:r>
            <w:r w:rsidR="00487984">
              <w:t>PCI DSS compliance</w:t>
            </w:r>
            <w:r w:rsidR="00477F7F">
              <w:t xml:space="preserve">. Choose </w:t>
            </w:r>
            <w:r w:rsidR="00477F7F" w:rsidRPr="003E0FB1">
              <w:rPr>
                <w:b/>
              </w:rPr>
              <w:t>Both</w:t>
            </w:r>
            <w:r w:rsidR="00477F7F">
              <w:t xml:space="preserve"> to install both services. Choose </w:t>
            </w:r>
            <w:r w:rsidR="00477F7F" w:rsidRPr="003E0FB1">
              <w:rPr>
                <w:b/>
              </w:rPr>
              <w:t>Skip</w:t>
            </w:r>
            <w:r w:rsidR="00477F7F">
              <w:t xml:space="preserve"> to not install these services.</w:t>
            </w:r>
          </w:p>
        </w:tc>
      </w:tr>
      <w:tr w:rsidR="00766C49" w:rsidRPr="00766C49" w14:paraId="30B30139" w14:textId="77777777" w:rsidTr="00C51837">
        <w:tc>
          <w:tcPr>
            <w:tcW w:w="3468" w:type="dxa"/>
            <w:tcBorders>
              <w:bottom w:val="single" w:sz="6" w:space="0" w:color="146EB4"/>
            </w:tcBorders>
            <w:tcMar>
              <w:top w:w="24" w:type="dxa"/>
              <w:left w:w="120" w:type="dxa"/>
              <w:bottom w:w="24" w:type="dxa"/>
              <w:right w:w="120" w:type="dxa"/>
            </w:tcMar>
            <w:hideMark/>
          </w:tcPr>
          <w:p w14:paraId="05B92945" w14:textId="39B06AD3" w:rsidR="00766C49" w:rsidRPr="00766C49" w:rsidRDefault="00D268D0" w:rsidP="00C414E8">
            <w:pPr>
              <w:pStyle w:val="Tabletext"/>
            </w:pPr>
            <w:r w:rsidRPr="00D268D0">
              <w:rPr>
                <w:b/>
                <w:bCs/>
              </w:rPr>
              <w:t xml:space="preserve">Create AWS S3 </w:t>
            </w:r>
            <w:r w:rsidR="00A45E64" w:rsidRPr="00D268D0">
              <w:rPr>
                <w:b/>
                <w:bCs/>
              </w:rPr>
              <w:t>bucket</w:t>
            </w:r>
            <w:r w:rsidR="00766C49" w:rsidRPr="00766C49">
              <w:br/>
              <w:t>(</w:t>
            </w:r>
            <w:r w:rsidRPr="00D268D0">
              <w:rPr>
                <w:rStyle w:val="Parameterintable"/>
              </w:rPr>
              <w:t>Section4bVpcCreateBucket</w:t>
            </w:r>
            <w:r w:rsidR="00766C49" w:rsidRPr="00766C49">
              <w:t>)</w:t>
            </w:r>
          </w:p>
        </w:tc>
        <w:tc>
          <w:tcPr>
            <w:tcW w:w="1701" w:type="dxa"/>
            <w:tcBorders>
              <w:bottom w:val="single" w:sz="6" w:space="0" w:color="146EB4"/>
            </w:tcBorders>
            <w:tcMar>
              <w:top w:w="24" w:type="dxa"/>
              <w:left w:w="120" w:type="dxa"/>
              <w:bottom w:w="24" w:type="dxa"/>
              <w:right w:w="120" w:type="dxa"/>
            </w:tcMar>
            <w:hideMark/>
          </w:tcPr>
          <w:p w14:paraId="2B70E102" w14:textId="1A8E4E59" w:rsidR="00766C49" w:rsidRPr="00766C49" w:rsidRDefault="009C5AD5" w:rsidP="00A02627">
            <w:pPr>
              <w:pStyle w:val="Tabletext"/>
            </w:pPr>
            <w:del w:id="97" w:author="Arun Patyal" w:date="2021-09-01T17:38:00Z">
              <w:r w:rsidDel="00A70559">
                <w:delText>Yes</w:delText>
              </w:r>
            </w:del>
            <w:ins w:id="98" w:author="Arun Patyal" w:date="2021-09-01T17:38:00Z">
              <w:r w:rsidR="00A70559">
                <w:t>No</w:t>
              </w:r>
            </w:ins>
          </w:p>
        </w:tc>
        <w:tc>
          <w:tcPr>
            <w:tcW w:w="4191" w:type="dxa"/>
            <w:tcBorders>
              <w:bottom w:val="single" w:sz="6" w:space="0" w:color="146EB4"/>
            </w:tcBorders>
            <w:tcMar>
              <w:top w:w="24" w:type="dxa"/>
              <w:left w:w="120" w:type="dxa"/>
              <w:bottom w:w="24" w:type="dxa"/>
              <w:right w:w="120" w:type="dxa"/>
            </w:tcMar>
            <w:hideMark/>
          </w:tcPr>
          <w:p w14:paraId="2474D242" w14:textId="7291E058" w:rsidR="00766C49" w:rsidRPr="00766C49" w:rsidRDefault="00535207" w:rsidP="00AF235C">
            <w:pPr>
              <w:pStyle w:val="Tabletext"/>
            </w:pPr>
            <w:r>
              <w:t>Create</w:t>
            </w:r>
            <w:r w:rsidR="00477F7F">
              <w:t>s</w:t>
            </w:r>
            <w:r>
              <w:t xml:space="preserve"> a new S3 bucket.</w:t>
            </w:r>
            <w:r w:rsidR="00477F7F">
              <w:t xml:space="preserve"> Choose </w:t>
            </w:r>
            <w:r w:rsidRPr="004C6265">
              <w:rPr>
                <w:b/>
              </w:rPr>
              <w:t>No</w:t>
            </w:r>
            <w:r>
              <w:t xml:space="preserve"> </w:t>
            </w:r>
            <w:r w:rsidR="00477F7F">
              <w:t>to us</w:t>
            </w:r>
            <w:r>
              <w:t xml:space="preserve">e an existing S3 bucket </w:t>
            </w:r>
            <w:r w:rsidR="00477F7F">
              <w:t>that</w:t>
            </w:r>
            <w:r>
              <w:t xml:space="preserve"> has VPC </w:t>
            </w:r>
            <w:r w:rsidR="00477F7F">
              <w:t>l</w:t>
            </w:r>
            <w:r>
              <w:t>ogs.</w:t>
            </w:r>
          </w:p>
        </w:tc>
      </w:tr>
      <w:tr w:rsidR="004D3558" w:rsidRPr="00766C49" w14:paraId="1DF8BEDC" w14:textId="77777777" w:rsidTr="00C51837">
        <w:tc>
          <w:tcPr>
            <w:tcW w:w="3468" w:type="dxa"/>
            <w:tcBorders>
              <w:bottom w:val="single" w:sz="6" w:space="0" w:color="146EB4"/>
            </w:tcBorders>
            <w:tcMar>
              <w:top w:w="24" w:type="dxa"/>
              <w:left w:w="120" w:type="dxa"/>
              <w:bottom w:w="24" w:type="dxa"/>
              <w:right w:w="120" w:type="dxa"/>
            </w:tcMar>
            <w:hideMark/>
          </w:tcPr>
          <w:p w14:paraId="5E42B9FA" w14:textId="6BA64FFF" w:rsidR="004D3558" w:rsidRPr="00766C49" w:rsidRDefault="004D3558" w:rsidP="004D3558">
            <w:pPr>
              <w:pStyle w:val="Tabletext"/>
            </w:pPr>
            <w:r w:rsidRPr="00D268D0">
              <w:rPr>
                <w:b/>
                <w:bCs/>
              </w:rPr>
              <w:t>AWS S3 bucket name</w:t>
            </w:r>
            <w:r w:rsidRPr="00766C49">
              <w:br/>
              <w:t>(</w:t>
            </w:r>
            <w:r w:rsidRPr="00D268D0">
              <w:rPr>
                <w:rStyle w:val="Parameterintable"/>
              </w:rPr>
              <w:t>Section4cVpcLogsBucketName</w:t>
            </w:r>
            <w:r w:rsidRPr="00766C49">
              <w:t xml:space="preserve">) </w:t>
            </w:r>
          </w:p>
        </w:tc>
        <w:tc>
          <w:tcPr>
            <w:tcW w:w="1701" w:type="dxa"/>
            <w:tcBorders>
              <w:bottom w:val="single" w:sz="6" w:space="0" w:color="146EB4"/>
            </w:tcBorders>
            <w:tcMar>
              <w:top w:w="24" w:type="dxa"/>
              <w:left w:w="120" w:type="dxa"/>
              <w:bottom w:w="24" w:type="dxa"/>
              <w:right w:w="120" w:type="dxa"/>
            </w:tcMar>
            <w:hideMark/>
          </w:tcPr>
          <w:p w14:paraId="40E59698" w14:textId="1C74C72F" w:rsidR="004D3558" w:rsidRPr="00766C49" w:rsidRDefault="004D3558" w:rsidP="004D3558">
            <w:pPr>
              <w:pStyle w:val="Tabletext"/>
            </w:pPr>
            <w:r>
              <w:t>—</w:t>
            </w:r>
          </w:p>
        </w:tc>
        <w:tc>
          <w:tcPr>
            <w:tcW w:w="4191" w:type="dxa"/>
            <w:tcBorders>
              <w:bottom w:val="single" w:sz="6" w:space="0" w:color="146EB4"/>
            </w:tcBorders>
            <w:tcMar>
              <w:top w:w="24" w:type="dxa"/>
              <w:left w:w="120" w:type="dxa"/>
              <w:bottom w:w="24" w:type="dxa"/>
              <w:right w:w="120" w:type="dxa"/>
            </w:tcMar>
            <w:hideMark/>
          </w:tcPr>
          <w:p w14:paraId="42CF18D7" w14:textId="20CED81D" w:rsidR="004D3558" w:rsidRPr="00766C49" w:rsidRDefault="004D3558" w:rsidP="00AF235C">
            <w:pPr>
              <w:pStyle w:val="Tabletext"/>
            </w:pPr>
            <w:r w:rsidRPr="00535207">
              <w:t xml:space="preserve">Required when </w:t>
            </w:r>
            <w:r w:rsidR="00CD26A6" w:rsidRPr="00D268D0">
              <w:rPr>
                <w:rStyle w:val="Parameterintable"/>
              </w:rPr>
              <w:t>Section4bVpcCreateBucket</w:t>
            </w:r>
            <w:r w:rsidR="00CD26A6" w:rsidRPr="00AB5E06" w:rsidDel="00CD26A6">
              <w:t xml:space="preserve"> </w:t>
            </w:r>
            <w:r w:rsidR="00223A26">
              <w:t>is set to</w:t>
            </w:r>
            <w:r w:rsidR="00223A26" w:rsidRPr="00535207">
              <w:t xml:space="preserve"> </w:t>
            </w:r>
            <w:r w:rsidRPr="004C6265">
              <w:rPr>
                <w:b/>
              </w:rPr>
              <w:t>No</w:t>
            </w:r>
            <w:r w:rsidRPr="00535207">
              <w:t xml:space="preserve">. Provide an Existing bucket name </w:t>
            </w:r>
            <w:r w:rsidR="00223A26">
              <w:t>that</w:t>
            </w:r>
            <w:r w:rsidR="00223A26" w:rsidRPr="00535207">
              <w:t xml:space="preserve"> </w:t>
            </w:r>
            <w:r w:rsidRPr="00535207">
              <w:t xml:space="preserve">has VPC </w:t>
            </w:r>
            <w:r>
              <w:t>flow logs.</w:t>
            </w:r>
          </w:p>
        </w:tc>
      </w:tr>
      <w:tr w:rsidR="00766C49" w:rsidRPr="00766C49" w14:paraId="43F508A8" w14:textId="77777777" w:rsidTr="00C51837">
        <w:tc>
          <w:tcPr>
            <w:tcW w:w="3468" w:type="dxa"/>
            <w:tcBorders>
              <w:bottom w:val="single" w:sz="6" w:space="0" w:color="146EB4"/>
            </w:tcBorders>
            <w:tcMar>
              <w:top w:w="24" w:type="dxa"/>
              <w:left w:w="120" w:type="dxa"/>
              <w:bottom w:w="24" w:type="dxa"/>
              <w:right w:w="120" w:type="dxa"/>
            </w:tcMar>
            <w:hideMark/>
          </w:tcPr>
          <w:p w14:paraId="6ABEADB9" w14:textId="1A8F7A1D" w:rsidR="00766C49" w:rsidRPr="00766C49" w:rsidRDefault="00AB5E06" w:rsidP="00B50122">
            <w:pPr>
              <w:pStyle w:val="Tabletext"/>
            </w:pPr>
            <w:r w:rsidRPr="00D268D0">
              <w:rPr>
                <w:b/>
                <w:bCs/>
              </w:rPr>
              <w:lastRenderedPageBreak/>
              <w:t>Create AWS S3 bucket</w:t>
            </w:r>
            <w:r w:rsidR="00766C49" w:rsidRPr="00766C49">
              <w:br/>
              <w:t>(</w:t>
            </w:r>
            <w:r w:rsidR="00D268D0" w:rsidRPr="00D268D0">
              <w:rPr>
                <w:rStyle w:val="Parameterintable"/>
              </w:rPr>
              <w:t>Section4dVpcCreateS3Source</w:t>
            </w:r>
            <w:r w:rsidR="00766C49" w:rsidRPr="00766C49">
              <w:t>)</w:t>
            </w:r>
          </w:p>
        </w:tc>
        <w:tc>
          <w:tcPr>
            <w:tcW w:w="1701" w:type="dxa"/>
            <w:tcBorders>
              <w:bottom w:val="single" w:sz="6" w:space="0" w:color="146EB4"/>
            </w:tcBorders>
            <w:tcMar>
              <w:top w:w="24" w:type="dxa"/>
              <w:left w:w="120" w:type="dxa"/>
              <w:bottom w:w="24" w:type="dxa"/>
              <w:right w:w="120" w:type="dxa"/>
            </w:tcMar>
            <w:hideMark/>
          </w:tcPr>
          <w:p w14:paraId="301B8E11" w14:textId="25CDF029" w:rsidR="00766C49" w:rsidRPr="00766C49" w:rsidRDefault="00535207" w:rsidP="00A02627">
            <w:pPr>
              <w:pStyle w:val="Tabletext"/>
            </w:pPr>
            <w:del w:id="99" w:author="Arun Patyal" w:date="2021-09-01T17:38:00Z">
              <w:r w:rsidDel="00A70559">
                <w:delText>Yes</w:delText>
              </w:r>
            </w:del>
            <w:ins w:id="100" w:author="Arun Patyal" w:date="2021-09-01T17:38:00Z">
              <w:r w:rsidR="00A70559">
                <w:t>No</w:t>
              </w:r>
            </w:ins>
          </w:p>
        </w:tc>
        <w:tc>
          <w:tcPr>
            <w:tcW w:w="4191" w:type="dxa"/>
            <w:tcBorders>
              <w:bottom w:val="single" w:sz="6" w:space="0" w:color="146EB4"/>
            </w:tcBorders>
            <w:tcMar>
              <w:top w:w="24" w:type="dxa"/>
              <w:left w:w="120" w:type="dxa"/>
              <w:bottom w:w="24" w:type="dxa"/>
              <w:right w:w="120" w:type="dxa"/>
            </w:tcMar>
            <w:hideMark/>
          </w:tcPr>
          <w:p w14:paraId="2C25DF52" w14:textId="6484CA8C" w:rsidR="00766C49" w:rsidRPr="00766C49" w:rsidRDefault="00223A26">
            <w:pPr>
              <w:pStyle w:val="Tabletext"/>
            </w:pPr>
            <w:r>
              <w:t xml:space="preserve">Choose </w:t>
            </w:r>
            <w:r w:rsidR="00535207" w:rsidRPr="004C6265">
              <w:rPr>
                <w:b/>
              </w:rPr>
              <w:t>Yes</w:t>
            </w:r>
            <w:r w:rsidR="00535207">
              <w:t xml:space="preserve"> </w:t>
            </w:r>
            <w:r>
              <w:t>to create</w:t>
            </w:r>
            <w:r w:rsidR="00535207">
              <w:t xml:space="preserve"> </w:t>
            </w:r>
            <w:r>
              <w:t>an</w:t>
            </w:r>
            <w:r w:rsidR="00535207">
              <w:t xml:space="preserve"> Amazon S3 </w:t>
            </w:r>
            <w:r>
              <w:t>l</w:t>
            </w:r>
            <w:r w:rsidR="00535207">
              <w:t xml:space="preserve">og </w:t>
            </w:r>
            <w:r>
              <w:t>source</w:t>
            </w:r>
            <w:r w:rsidR="00535207">
              <w:t>.</w:t>
            </w:r>
            <w:r>
              <w:t xml:space="preserve"> Choose </w:t>
            </w:r>
            <w:r w:rsidRPr="004C6265">
              <w:rPr>
                <w:b/>
              </w:rPr>
              <w:t>No</w:t>
            </w:r>
            <w:r>
              <w:t xml:space="preserve"> to not create this log source</w:t>
            </w:r>
            <w:r w:rsidR="00535207">
              <w:t>.</w:t>
            </w:r>
          </w:p>
        </w:tc>
      </w:tr>
      <w:tr w:rsidR="00766C49" w:rsidRPr="00766C49" w14:paraId="1F531B8B" w14:textId="77777777" w:rsidTr="00C51837">
        <w:tc>
          <w:tcPr>
            <w:tcW w:w="3468" w:type="dxa"/>
            <w:tcBorders>
              <w:bottom w:val="single" w:sz="6" w:space="0" w:color="146EB4"/>
            </w:tcBorders>
            <w:tcMar>
              <w:top w:w="24" w:type="dxa"/>
              <w:left w:w="120" w:type="dxa"/>
              <w:bottom w:w="24" w:type="dxa"/>
              <w:right w:w="120" w:type="dxa"/>
            </w:tcMar>
            <w:hideMark/>
          </w:tcPr>
          <w:p w14:paraId="2A59F3E4" w14:textId="555B5485" w:rsidR="00766C49" w:rsidRPr="00766C49" w:rsidRDefault="00D268D0" w:rsidP="00B50122">
            <w:pPr>
              <w:pStyle w:val="Tabletext"/>
            </w:pPr>
            <w:r w:rsidRPr="00D268D0">
              <w:rPr>
                <w:b/>
                <w:bCs/>
              </w:rPr>
              <w:t xml:space="preserve">Path </w:t>
            </w:r>
            <w:r w:rsidR="00A45E64" w:rsidRPr="00D268D0">
              <w:rPr>
                <w:b/>
                <w:bCs/>
              </w:rPr>
              <w:t xml:space="preserve">expression </w:t>
            </w:r>
            <w:r w:rsidRPr="00D268D0">
              <w:rPr>
                <w:b/>
                <w:bCs/>
              </w:rPr>
              <w:t>for logs</w:t>
            </w:r>
            <w:r w:rsidR="00766C49" w:rsidRPr="00766C49">
              <w:br/>
              <w:t>(</w:t>
            </w:r>
            <w:r w:rsidRPr="00D268D0">
              <w:rPr>
                <w:rStyle w:val="Parameterintable"/>
              </w:rPr>
              <w:t>Section4eVpcBucketPath</w:t>
            </w:r>
            <w:r w:rsidR="00223A26">
              <w:rPr>
                <w:rStyle w:val="Parameterintable"/>
              </w:rPr>
              <w:br/>
            </w:r>
            <w:r w:rsidRPr="00D268D0">
              <w:rPr>
                <w:rStyle w:val="Parameterintable"/>
              </w:rPr>
              <w:t>Expression</w:t>
            </w:r>
            <w:r w:rsidR="00766C49" w:rsidRPr="00766C49">
              <w:t xml:space="preserve">) </w:t>
            </w:r>
          </w:p>
        </w:tc>
        <w:tc>
          <w:tcPr>
            <w:tcW w:w="1701" w:type="dxa"/>
            <w:tcBorders>
              <w:bottom w:val="single" w:sz="6" w:space="0" w:color="146EB4"/>
            </w:tcBorders>
            <w:tcMar>
              <w:top w:w="24" w:type="dxa"/>
              <w:left w:w="120" w:type="dxa"/>
              <w:bottom w:w="24" w:type="dxa"/>
              <w:right w:w="120" w:type="dxa"/>
            </w:tcMar>
            <w:hideMark/>
          </w:tcPr>
          <w:p w14:paraId="57EE4A05" w14:textId="2C0261BF" w:rsidR="00766C49" w:rsidRPr="00766C49" w:rsidRDefault="00535207" w:rsidP="00A02627">
            <w:pPr>
              <w:pStyle w:val="Tabletext"/>
            </w:pPr>
            <w:r w:rsidRPr="00535207">
              <w:t>VPC-FLOW-LOGS/*</w:t>
            </w:r>
          </w:p>
        </w:tc>
        <w:tc>
          <w:tcPr>
            <w:tcW w:w="4191" w:type="dxa"/>
            <w:tcBorders>
              <w:bottom w:val="single" w:sz="6" w:space="0" w:color="146EB4"/>
            </w:tcBorders>
            <w:tcMar>
              <w:top w:w="24" w:type="dxa"/>
              <w:left w:w="120" w:type="dxa"/>
              <w:bottom w:w="24" w:type="dxa"/>
              <w:right w:w="120" w:type="dxa"/>
            </w:tcMar>
            <w:hideMark/>
          </w:tcPr>
          <w:p w14:paraId="6B9A73A3" w14:textId="5DDED5CC" w:rsidR="00766C49" w:rsidRPr="00766C49" w:rsidRDefault="00535207" w:rsidP="00AF235C">
            <w:pPr>
              <w:pStyle w:val="Tabletext"/>
            </w:pPr>
            <w:r w:rsidRPr="00535207">
              <w:t xml:space="preserve">Path expression to match the folder structure for VPC </w:t>
            </w:r>
            <w:r w:rsidR="00E93B5B">
              <w:t>flow logs</w:t>
            </w:r>
            <w:r w:rsidR="00223A26">
              <w:t xml:space="preserve"> (for example,</w:t>
            </w:r>
            <w:r w:rsidRPr="00535207">
              <w:t xml:space="preserve"> </w:t>
            </w:r>
            <w:r w:rsidRPr="004C6265">
              <w:rPr>
                <w:rStyle w:val="CodeInline"/>
                <w:sz w:val="18"/>
              </w:rPr>
              <w:t>VPC-FLOW-LOGS/*</w:t>
            </w:r>
            <w:r w:rsidR="00223A26">
              <w:t>)</w:t>
            </w:r>
            <w:r w:rsidRPr="00535207">
              <w:t>.</w:t>
            </w:r>
          </w:p>
        </w:tc>
      </w:tr>
      <w:tr w:rsidR="004D3558" w:rsidRPr="00766C49" w14:paraId="62EE28BF" w14:textId="77777777" w:rsidTr="00C51837">
        <w:tc>
          <w:tcPr>
            <w:tcW w:w="3468" w:type="dxa"/>
            <w:tcBorders>
              <w:bottom w:val="single" w:sz="6" w:space="0" w:color="146EB4"/>
            </w:tcBorders>
            <w:tcMar>
              <w:top w:w="24" w:type="dxa"/>
              <w:left w:w="120" w:type="dxa"/>
              <w:bottom w:w="24" w:type="dxa"/>
              <w:right w:w="120" w:type="dxa"/>
            </w:tcMar>
            <w:hideMark/>
          </w:tcPr>
          <w:p w14:paraId="5254698E" w14:textId="0EA4D13A" w:rsidR="004D3558" w:rsidRPr="00766C49" w:rsidRDefault="004D3558" w:rsidP="004D3558">
            <w:pPr>
              <w:pStyle w:val="Tabletext"/>
            </w:pPr>
            <w:r w:rsidRPr="00D268D0">
              <w:rPr>
                <w:b/>
                <w:bCs/>
              </w:rPr>
              <w:t>Amazon S3 logs source category</w:t>
            </w:r>
            <w:r w:rsidRPr="00766C49">
              <w:br/>
              <w:t>(</w:t>
            </w:r>
            <w:r w:rsidRPr="00D268D0">
              <w:rPr>
                <w:rStyle w:val="Parameterintable"/>
              </w:rPr>
              <w:t>Section4fVpcLogsSourceCategory</w:t>
            </w:r>
            <w:r w:rsidR="00223A26">
              <w:rPr>
                <w:rStyle w:val="Parameterintable"/>
              </w:rPr>
              <w:br/>
            </w:r>
            <w:r w:rsidRPr="00D268D0">
              <w:rPr>
                <w:rStyle w:val="Parameterintable"/>
              </w:rPr>
              <w:t>Name</w:t>
            </w:r>
            <w:r w:rsidRPr="00766C49">
              <w:t>)</w:t>
            </w:r>
          </w:p>
        </w:tc>
        <w:tc>
          <w:tcPr>
            <w:tcW w:w="1701" w:type="dxa"/>
            <w:tcBorders>
              <w:bottom w:val="single" w:sz="6" w:space="0" w:color="146EB4"/>
            </w:tcBorders>
            <w:tcMar>
              <w:top w:w="24" w:type="dxa"/>
              <w:left w:w="120" w:type="dxa"/>
              <w:bottom w:w="24" w:type="dxa"/>
              <w:right w:w="120" w:type="dxa"/>
            </w:tcMar>
            <w:hideMark/>
          </w:tcPr>
          <w:p w14:paraId="0B62400F" w14:textId="63FB60FB" w:rsidR="004D3558" w:rsidRPr="00766C49" w:rsidRDefault="004D3558" w:rsidP="004D3558">
            <w:pPr>
              <w:pStyle w:val="Tabletext"/>
            </w:pPr>
            <w:r>
              <w:t>—</w:t>
            </w:r>
          </w:p>
        </w:tc>
        <w:tc>
          <w:tcPr>
            <w:tcW w:w="4191" w:type="dxa"/>
            <w:tcBorders>
              <w:bottom w:val="single" w:sz="6" w:space="0" w:color="146EB4"/>
            </w:tcBorders>
            <w:tcMar>
              <w:top w:w="24" w:type="dxa"/>
              <w:left w:w="120" w:type="dxa"/>
              <w:bottom w:w="24" w:type="dxa"/>
              <w:right w:w="120" w:type="dxa"/>
            </w:tcMar>
            <w:hideMark/>
          </w:tcPr>
          <w:p w14:paraId="53404043" w14:textId="605F509B" w:rsidR="004D3558" w:rsidRPr="00766C49" w:rsidRDefault="00223A26" w:rsidP="00AF235C">
            <w:pPr>
              <w:pStyle w:val="Tabletext"/>
            </w:pPr>
            <w:r>
              <w:t>Used</w:t>
            </w:r>
            <w:r w:rsidRPr="00535207">
              <w:t xml:space="preserve"> for Threat Intel</w:t>
            </w:r>
            <w:r>
              <w:t>. This is r</w:t>
            </w:r>
            <w:r w:rsidR="004D3558" w:rsidRPr="00535207">
              <w:t xml:space="preserve">equired </w:t>
            </w:r>
            <w:r w:rsidR="004D3558" w:rsidRPr="00AB5E06">
              <w:t xml:space="preserve">when </w:t>
            </w:r>
            <w:r w:rsidR="00CD26A6" w:rsidRPr="00D268D0">
              <w:rPr>
                <w:rStyle w:val="Parameterintable"/>
              </w:rPr>
              <w:t>Section4dVpcCreateS3Source</w:t>
            </w:r>
            <w:r w:rsidR="00AB5E06">
              <w:t xml:space="preserve"> </w:t>
            </w:r>
            <w:r>
              <w:t xml:space="preserve">is set to </w:t>
            </w:r>
            <w:r w:rsidR="004D3558" w:rsidRPr="004C6265">
              <w:rPr>
                <w:b/>
              </w:rPr>
              <w:t>No</w:t>
            </w:r>
            <w:r w:rsidR="004D3558" w:rsidRPr="00535207">
              <w:t xml:space="preserve">. Provide an existing source category name </w:t>
            </w:r>
            <w:r w:rsidR="00D775EE">
              <w:t>for</w:t>
            </w:r>
            <w:r w:rsidR="004D3558" w:rsidRPr="00535207">
              <w:t xml:space="preserve"> collecting VPC </w:t>
            </w:r>
            <w:r w:rsidR="004D3558">
              <w:t>flow logs</w:t>
            </w:r>
            <w:r w:rsidR="004D3558" w:rsidRPr="00535207">
              <w:t xml:space="preserve">. </w:t>
            </w:r>
          </w:p>
        </w:tc>
      </w:tr>
    </w:tbl>
    <w:p w14:paraId="358BF2C2" w14:textId="1A0E5EBD" w:rsidR="00D00882" w:rsidRDefault="00D00882" w:rsidP="00D00882">
      <w:pPr>
        <w:spacing w:before="280" w:after="140"/>
        <w:ind w:left="461"/>
        <w:rPr>
          <w:i/>
          <w:color w:val="20201F"/>
        </w:rPr>
      </w:pPr>
      <w:r w:rsidRPr="0020245B">
        <w:rPr>
          <w:i/>
          <w:color w:val="20201F"/>
        </w:rPr>
        <w:t xml:space="preserve">Sumo Logic Threat Intel </w:t>
      </w:r>
      <w:r w:rsidR="004D3558">
        <w:rPr>
          <w:i/>
          <w:color w:val="20201F"/>
        </w:rPr>
        <w:t>c</w:t>
      </w:r>
      <w:r w:rsidRPr="0020245B">
        <w:rPr>
          <w:i/>
          <w:color w:val="20201F"/>
        </w:rPr>
        <w:t>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701"/>
        <w:gridCol w:w="4191"/>
      </w:tblGrid>
      <w:tr w:rsidR="00D00882" w:rsidRPr="00A02627" w14:paraId="203CD8AD"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54ECDE8F" w14:textId="364F4CD9" w:rsidR="00D00882" w:rsidRPr="00A02627" w:rsidRDefault="00D00882" w:rsidP="00D00882">
            <w:pPr>
              <w:pStyle w:val="Tabletext"/>
              <w:rPr>
                <w:b/>
              </w:rPr>
            </w:pPr>
            <w:r w:rsidRPr="00A02627">
              <w:rPr>
                <w:b/>
              </w:rPr>
              <w:t>Parameter label</w:t>
            </w:r>
            <w:r w:rsidRPr="00A02627">
              <w:rPr>
                <w:b/>
              </w:rPr>
              <w:br/>
              <w:t xml:space="preserve">(name) </w:t>
            </w:r>
          </w:p>
        </w:tc>
        <w:tc>
          <w:tcPr>
            <w:tcW w:w="1701" w:type="dxa"/>
            <w:tcBorders>
              <w:top w:val="single" w:sz="6" w:space="0" w:color="146EB4"/>
              <w:bottom w:val="single" w:sz="6" w:space="0" w:color="146EB4"/>
            </w:tcBorders>
            <w:shd w:val="clear" w:color="auto" w:fill="CBD5E9"/>
            <w:vAlign w:val="center"/>
            <w:hideMark/>
          </w:tcPr>
          <w:p w14:paraId="1E22E4E0" w14:textId="1A8423B1" w:rsidR="00D00882" w:rsidRPr="00A02627" w:rsidRDefault="00D00882" w:rsidP="00D00882">
            <w:pPr>
              <w:pStyle w:val="Tabletext"/>
              <w:rPr>
                <w:b/>
              </w:rPr>
            </w:pPr>
            <w:r w:rsidRPr="00A02627">
              <w:rPr>
                <w:b/>
              </w:rPr>
              <w:t xml:space="preserve">Default </w:t>
            </w:r>
          </w:p>
        </w:tc>
        <w:tc>
          <w:tcPr>
            <w:tcW w:w="4191" w:type="dxa"/>
            <w:tcBorders>
              <w:top w:val="single" w:sz="6" w:space="0" w:color="146EB4"/>
              <w:bottom w:val="single" w:sz="6" w:space="0" w:color="146EB4"/>
            </w:tcBorders>
            <w:shd w:val="clear" w:color="auto" w:fill="CBD5E9"/>
            <w:vAlign w:val="center"/>
            <w:hideMark/>
          </w:tcPr>
          <w:p w14:paraId="3BB31F72" w14:textId="4B032B19" w:rsidR="00D00882" w:rsidRPr="00A02627" w:rsidRDefault="00D00882" w:rsidP="00D00882">
            <w:pPr>
              <w:pStyle w:val="Tabletext"/>
              <w:rPr>
                <w:b/>
              </w:rPr>
            </w:pPr>
            <w:r w:rsidRPr="00A02627">
              <w:rPr>
                <w:b/>
              </w:rPr>
              <w:t xml:space="preserve">Description </w:t>
            </w:r>
          </w:p>
        </w:tc>
      </w:tr>
      <w:tr w:rsidR="00D00882" w:rsidRPr="00766C49" w14:paraId="69E3A15D" w14:textId="77777777" w:rsidTr="00C51837">
        <w:tc>
          <w:tcPr>
            <w:tcW w:w="3468" w:type="dxa"/>
            <w:tcBorders>
              <w:bottom w:val="single" w:sz="6" w:space="0" w:color="146EB4"/>
            </w:tcBorders>
            <w:tcMar>
              <w:top w:w="24" w:type="dxa"/>
              <w:left w:w="120" w:type="dxa"/>
              <w:bottom w:w="24" w:type="dxa"/>
              <w:right w:w="120" w:type="dxa"/>
            </w:tcMar>
            <w:hideMark/>
          </w:tcPr>
          <w:p w14:paraId="23A6686B" w14:textId="445417D3" w:rsidR="00D00882" w:rsidRPr="00766C49" w:rsidRDefault="00252228" w:rsidP="00157E18">
            <w:pPr>
              <w:pStyle w:val="Tabletext"/>
            </w:pPr>
            <w:r w:rsidRPr="00252228">
              <w:rPr>
                <w:b/>
                <w:bCs/>
              </w:rPr>
              <w:t xml:space="preserve">Install Sumo Logic Threat Intel </w:t>
            </w:r>
            <w:r w:rsidR="00D00882" w:rsidRPr="00766C49">
              <w:t>(</w:t>
            </w:r>
            <w:r w:rsidRPr="00252228">
              <w:rPr>
                <w:rStyle w:val="Parameterintable"/>
              </w:rPr>
              <w:t>Section5aInstallThreatIntelApp</w:t>
            </w:r>
            <w:r w:rsidR="00D00882" w:rsidRPr="00766C49">
              <w:t xml:space="preserve">) </w:t>
            </w:r>
          </w:p>
        </w:tc>
        <w:tc>
          <w:tcPr>
            <w:tcW w:w="1701" w:type="dxa"/>
            <w:tcBorders>
              <w:bottom w:val="single" w:sz="6" w:space="0" w:color="146EB4"/>
            </w:tcBorders>
            <w:tcMar>
              <w:top w:w="24" w:type="dxa"/>
              <w:left w:w="120" w:type="dxa"/>
              <w:bottom w:w="24" w:type="dxa"/>
              <w:right w:w="120" w:type="dxa"/>
            </w:tcMar>
            <w:hideMark/>
          </w:tcPr>
          <w:p w14:paraId="420099B4" w14:textId="6BE4B65C" w:rsidR="00D00882" w:rsidRPr="00766C49" w:rsidRDefault="009C5AD5" w:rsidP="00D00882">
            <w:pPr>
              <w:pStyle w:val="Tabletext"/>
            </w:pPr>
            <w:r>
              <w:t>Yes</w:t>
            </w:r>
          </w:p>
        </w:tc>
        <w:tc>
          <w:tcPr>
            <w:tcW w:w="4191" w:type="dxa"/>
            <w:tcBorders>
              <w:bottom w:val="single" w:sz="6" w:space="0" w:color="146EB4"/>
            </w:tcBorders>
            <w:tcMar>
              <w:top w:w="24" w:type="dxa"/>
              <w:left w:w="120" w:type="dxa"/>
              <w:bottom w:w="24" w:type="dxa"/>
              <w:right w:w="120" w:type="dxa"/>
            </w:tcMar>
            <w:hideMark/>
          </w:tcPr>
          <w:p w14:paraId="2C155726" w14:textId="1554D3D6" w:rsidR="00D00882" w:rsidRPr="00766C49" w:rsidRDefault="00223A26" w:rsidP="00AF235C">
            <w:pPr>
              <w:pStyle w:val="Tabletext"/>
            </w:pPr>
            <w:r>
              <w:t xml:space="preserve">Choose </w:t>
            </w:r>
            <w:r w:rsidR="002B2278" w:rsidRPr="004C6265">
              <w:rPr>
                <w:b/>
              </w:rPr>
              <w:t>Yes</w:t>
            </w:r>
            <w:r w:rsidR="002B2278">
              <w:t xml:space="preserve"> </w:t>
            </w:r>
            <w:r>
              <w:t>to in</w:t>
            </w:r>
            <w:r w:rsidR="002B2278">
              <w:t>stall Threat Intel.</w:t>
            </w:r>
            <w:r>
              <w:t xml:space="preserve"> Choose </w:t>
            </w:r>
            <w:r w:rsidR="002B2278" w:rsidRPr="004C6265">
              <w:rPr>
                <w:b/>
              </w:rPr>
              <w:t>No</w:t>
            </w:r>
            <w:r w:rsidR="002B2278">
              <w:t xml:space="preserve"> </w:t>
            </w:r>
            <w:r>
              <w:t>to s</w:t>
            </w:r>
            <w:r w:rsidR="002B2278">
              <w:t xml:space="preserve">kip </w:t>
            </w:r>
            <w:r>
              <w:t>the installation</w:t>
            </w:r>
            <w:r w:rsidR="002B2278">
              <w:t>.</w:t>
            </w:r>
          </w:p>
        </w:tc>
      </w:tr>
      <w:tr w:rsidR="004D3558" w:rsidRPr="00766C49" w14:paraId="452E7C49" w14:textId="77777777" w:rsidTr="00C51837">
        <w:tc>
          <w:tcPr>
            <w:tcW w:w="3468" w:type="dxa"/>
            <w:tcBorders>
              <w:bottom w:val="single" w:sz="6" w:space="0" w:color="146EB4"/>
            </w:tcBorders>
            <w:tcMar>
              <w:top w:w="24" w:type="dxa"/>
              <w:left w:w="120" w:type="dxa"/>
              <w:bottom w:w="24" w:type="dxa"/>
              <w:right w:w="120" w:type="dxa"/>
            </w:tcMar>
            <w:hideMark/>
          </w:tcPr>
          <w:p w14:paraId="74E5A320" w14:textId="6B705817" w:rsidR="004D3558" w:rsidRPr="00766C49" w:rsidRDefault="004D3558" w:rsidP="004D3558">
            <w:pPr>
              <w:pStyle w:val="Tabletext"/>
            </w:pPr>
            <w:r w:rsidRPr="00252228">
              <w:rPr>
                <w:b/>
                <w:bCs/>
              </w:rPr>
              <w:t xml:space="preserve">Amazon Elastic Load Balancer </w:t>
            </w:r>
            <w:r>
              <w:rPr>
                <w:b/>
                <w:bCs/>
              </w:rPr>
              <w:t>category</w:t>
            </w:r>
            <w:r w:rsidRPr="00766C49">
              <w:br/>
              <w:t>(</w:t>
            </w:r>
            <w:r w:rsidRPr="00252228">
              <w:rPr>
                <w:rStyle w:val="Parameterintable"/>
              </w:rPr>
              <w:t>Section5bElasticLoadBalancer</w:t>
            </w:r>
            <w:r w:rsidR="006F3F41">
              <w:rPr>
                <w:rStyle w:val="Parameterintable"/>
              </w:rPr>
              <w:br/>
            </w:r>
            <w:proofErr w:type="spellStart"/>
            <w:r w:rsidRPr="00252228">
              <w:rPr>
                <w:rStyle w:val="Parameterintable"/>
              </w:rPr>
              <w:t>SourceCategory</w:t>
            </w:r>
            <w:proofErr w:type="spellEnd"/>
            <w:r w:rsidRPr="00766C49">
              <w:t>)</w:t>
            </w:r>
          </w:p>
        </w:tc>
        <w:tc>
          <w:tcPr>
            <w:tcW w:w="1701" w:type="dxa"/>
            <w:tcBorders>
              <w:bottom w:val="single" w:sz="6" w:space="0" w:color="146EB4"/>
            </w:tcBorders>
            <w:tcMar>
              <w:top w:w="24" w:type="dxa"/>
              <w:left w:w="120" w:type="dxa"/>
              <w:bottom w:w="24" w:type="dxa"/>
              <w:right w:w="120" w:type="dxa"/>
            </w:tcMar>
            <w:hideMark/>
          </w:tcPr>
          <w:p w14:paraId="28AFEE86" w14:textId="556E3F1C" w:rsidR="004D3558" w:rsidRPr="00766C49" w:rsidRDefault="004D3558" w:rsidP="004D3558">
            <w:pPr>
              <w:pStyle w:val="Tabletext"/>
            </w:pPr>
            <w:r>
              <w:t>—</w:t>
            </w:r>
          </w:p>
        </w:tc>
        <w:tc>
          <w:tcPr>
            <w:tcW w:w="4191" w:type="dxa"/>
            <w:tcBorders>
              <w:bottom w:val="single" w:sz="6" w:space="0" w:color="146EB4"/>
            </w:tcBorders>
            <w:tcMar>
              <w:top w:w="24" w:type="dxa"/>
              <w:left w:w="120" w:type="dxa"/>
              <w:bottom w:w="24" w:type="dxa"/>
              <w:right w:w="120" w:type="dxa"/>
            </w:tcMar>
            <w:hideMark/>
          </w:tcPr>
          <w:p w14:paraId="005E53BD" w14:textId="27B7FA08" w:rsidR="004D3558" w:rsidRPr="00766C49" w:rsidRDefault="004D3558" w:rsidP="00AF235C">
            <w:pPr>
              <w:pStyle w:val="Tabletext"/>
            </w:pPr>
            <w:r w:rsidRPr="002B2278">
              <w:t xml:space="preserve">Provide an existing </w:t>
            </w:r>
            <w:r w:rsidR="00223A26" w:rsidRPr="002B2278">
              <w:t xml:space="preserve">source category </w:t>
            </w:r>
            <w:r w:rsidR="00D775EE">
              <w:t>for the</w:t>
            </w:r>
            <w:r w:rsidRPr="002B2278">
              <w:t xml:space="preserve"> Elastic Load Balancer </w:t>
            </w:r>
            <w:r w:rsidR="00223A26" w:rsidRPr="002B2278">
              <w:t>logs</w:t>
            </w:r>
            <w:r w:rsidRPr="002B2278">
              <w:t>.</w:t>
            </w:r>
          </w:p>
        </w:tc>
      </w:tr>
    </w:tbl>
    <w:p w14:paraId="4B4CFB65" w14:textId="08EC924B" w:rsidR="00766C49" w:rsidRDefault="0075055F" w:rsidP="0032036A">
      <w:pPr>
        <w:spacing w:before="280" w:after="140"/>
        <w:ind w:left="360"/>
        <w:rPr>
          <w:i/>
          <w:color w:val="20201F"/>
        </w:rPr>
      </w:pPr>
      <w:r w:rsidRPr="0075055F">
        <w:rPr>
          <w:i/>
          <w:color w:val="20201F"/>
        </w:rPr>
        <w:t xml:space="preserve">Amazon S3 </w:t>
      </w:r>
      <w:r w:rsidR="004D3558" w:rsidRPr="0075055F">
        <w:rPr>
          <w:i/>
          <w:color w:val="20201F"/>
        </w:rPr>
        <w:t>audit configuration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701"/>
        <w:gridCol w:w="4191"/>
      </w:tblGrid>
      <w:tr w:rsidR="00766C49" w:rsidRPr="00A02627" w14:paraId="76C869E9"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55F49B1D" w14:textId="7A686595" w:rsidR="00766C49" w:rsidRPr="00A02627" w:rsidRDefault="00184576" w:rsidP="00A02627">
            <w:pPr>
              <w:pStyle w:val="Tabletext"/>
              <w:rPr>
                <w:b/>
              </w:rPr>
            </w:pPr>
            <w:r w:rsidRPr="00A02627">
              <w:rPr>
                <w:b/>
              </w:rPr>
              <w:t>Parameter label</w:t>
            </w:r>
            <w:r w:rsidRPr="00A02627">
              <w:rPr>
                <w:b/>
              </w:rPr>
              <w:br/>
            </w:r>
            <w:r w:rsidR="00766C49" w:rsidRPr="00A02627">
              <w:rPr>
                <w:b/>
              </w:rPr>
              <w:t xml:space="preserve">(name) </w:t>
            </w:r>
          </w:p>
        </w:tc>
        <w:tc>
          <w:tcPr>
            <w:tcW w:w="1701" w:type="dxa"/>
            <w:tcBorders>
              <w:top w:val="single" w:sz="6" w:space="0" w:color="146EB4"/>
              <w:bottom w:val="single" w:sz="6" w:space="0" w:color="146EB4"/>
            </w:tcBorders>
            <w:shd w:val="clear" w:color="auto" w:fill="CBD5E9"/>
            <w:vAlign w:val="center"/>
            <w:hideMark/>
          </w:tcPr>
          <w:p w14:paraId="23EF941C" w14:textId="77777777" w:rsidR="00766C49" w:rsidRPr="00A02627" w:rsidRDefault="00766C49" w:rsidP="00A02627">
            <w:pPr>
              <w:pStyle w:val="Tabletext"/>
              <w:rPr>
                <w:b/>
              </w:rPr>
            </w:pPr>
            <w:r w:rsidRPr="00A02627">
              <w:rPr>
                <w:b/>
              </w:rPr>
              <w:t xml:space="preserve">Default </w:t>
            </w:r>
          </w:p>
        </w:tc>
        <w:tc>
          <w:tcPr>
            <w:tcW w:w="4191" w:type="dxa"/>
            <w:tcBorders>
              <w:top w:val="single" w:sz="6" w:space="0" w:color="146EB4"/>
              <w:bottom w:val="single" w:sz="6" w:space="0" w:color="146EB4"/>
            </w:tcBorders>
            <w:shd w:val="clear" w:color="auto" w:fill="CBD5E9"/>
            <w:vAlign w:val="center"/>
            <w:hideMark/>
          </w:tcPr>
          <w:p w14:paraId="3911B137" w14:textId="77777777" w:rsidR="00766C49" w:rsidRPr="00A02627" w:rsidRDefault="00766C49" w:rsidP="00A02627">
            <w:pPr>
              <w:pStyle w:val="Tabletext"/>
              <w:rPr>
                <w:b/>
              </w:rPr>
            </w:pPr>
            <w:r w:rsidRPr="00A02627">
              <w:rPr>
                <w:b/>
              </w:rPr>
              <w:t xml:space="preserve">Description </w:t>
            </w:r>
          </w:p>
        </w:tc>
      </w:tr>
      <w:tr w:rsidR="00766C49" w:rsidRPr="00766C49" w14:paraId="0D053085" w14:textId="77777777" w:rsidTr="00C51837">
        <w:tc>
          <w:tcPr>
            <w:tcW w:w="3468" w:type="dxa"/>
            <w:tcBorders>
              <w:bottom w:val="single" w:sz="6" w:space="0" w:color="146EB4"/>
            </w:tcBorders>
            <w:tcMar>
              <w:top w:w="24" w:type="dxa"/>
              <w:left w:w="120" w:type="dxa"/>
              <w:bottom w:w="24" w:type="dxa"/>
              <w:right w:w="120" w:type="dxa"/>
            </w:tcMar>
            <w:hideMark/>
          </w:tcPr>
          <w:p w14:paraId="0194152C" w14:textId="3AD9F4EC" w:rsidR="00766C49" w:rsidRPr="00766C49" w:rsidRDefault="007735E0" w:rsidP="00B50122">
            <w:pPr>
              <w:pStyle w:val="Tabletext"/>
            </w:pPr>
            <w:r w:rsidRPr="007735E0">
              <w:rPr>
                <w:b/>
                <w:bCs/>
              </w:rPr>
              <w:t xml:space="preserve">Install Amazon S3 </w:t>
            </w:r>
            <w:r w:rsidR="00A45E64" w:rsidRPr="007735E0">
              <w:rPr>
                <w:b/>
                <w:bCs/>
              </w:rPr>
              <w:t xml:space="preserve">audit </w:t>
            </w:r>
            <w:r w:rsidRPr="007735E0">
              <w:rPr>
                <w:b/>
                <w:bCs/>
              </w:rPr>
              <w:t>app</w:t>
            </w:r>
            <w:r w:rsidR="00766C49" w:rsidRPr="00766C49">
              <w:br/>
              <w:t>(</w:t>
            </w:r>
            <w:r w:rsidRPr="007735E0">
              <w:rPr>
                <w:rStyle w:val="Parameterintable"/>
              </w:rPr>
              <w:t>Section6aInstallS3AuditApp</w:t>
            </w:r>
            <w:r w:rsidR="00766C49" w:rsidRPr="00766C49">
              <w:t>)</w:t>
            </w:r>
          </w:p>
        </w:tc>
        <w:tc>
          <w:tcPr>
            <w:tcW w:w="1701" w:type="dxa"/>
            <w:tcBorders>
              <w:bottom w:val="single" w:sz="6" w:space="0" w:color="146EB4"/>
            </w:tcBorders>
            <w:tcMar>
              <w:top w:w="24" w:type="dxa"/>
              <w:left w:w="120" w:type="dxa"/>
              <w:bottom w:w="24" w:type="dxa"/>
              <w:right w:w="120" w:type="dxa"/>
            </w:tcMar>
            <w:hideMark/>
          </w:tcPr>
          <w:p w14:paraId="28FCE079" w14:textId="00FC36C6" w:rsidR="00766C49" w:rsidRPr="00766C49" w:rsidRDefault="009C5AD5" w:rsidP="00A02627">
            <w:pPr>
              <w:pStyle w:val="Tabletext"/>
            </w:pPr>
            <w:r>
              <w:t>Yes</w:t>
            </w:r>
          </w:p>
        </w:tc>
        <w:tc>
          <w:tcPr>
            <w:tcW w:w="4191" w:type="dxa"/>
            <w:tcBorders>
              <w:bottom w:val="single" w:sz="6" w:space="0" w:color="146EB4"/>
            </w:tcBorders>
            <w:tcMar>
              <w:top w:w="24" w:type="dxa"/>
              <w:left w:w="120" w:type="dxa"/>
              <w:bottom w:w="24" w:type="dxa"/>
              <w:right w:w="120" w:type="dxa"/>
            </w:tcMar>
            <w:hideMark/>
          </w:tcPr>
          <w:p w14:paraId="083C513C" w14:textId="3396F0BD" w:rsidR="00766C49" w:rsidRPr="00766C49" w:rsidRDefault="00B52AD1">
            <w:pPr>
              <w:pStyle w:val="Tabletext"/>
            </w:pPr>
            <w:r>
              <w:t xml:space="preserve">Choose </w:t>
            </w:r>
            <w:r w:rsidRPr="003E0FB1">
              <w:rPr>
                <w:b/>
              </w:rPr>
              <w:t>Yes</w:t>
            </w:r>
            <w:r>
              <w:t xml:space="preserve"> to install </w:t>
            </w:r>
            <w:r w:rsidR="009C5AD5">
              <w:t xml:space="preserve">S3 </w:t>
            </w:r>
            <w:r>
              <w:t>a</w:t>
            </w:r>
            <w:r w:rsidR="009C5AD5">
              <w:t xml:space="preserve">udit </w:t>
            </w:r>
            <w:r>
              <w:t>a</w:t>
            </w:r>
            <w:r w:rsidR="009C5AD5">
              <w:t>pp</w:t>
            </w:r>
            <w:r>
              <w:t xml:space="preserve">. Choose </w:t>
            </w:r>
            <w:r w:rsidRPr="003E0FB1">
              <w:rPr>
                <w:b/>
              </w:rPr>
              <w:t>No</w:t>
            </w:r>
            <w:r>
              <w:t xml:space="preserve"> to skip the installation.</w:t>
            </w:r>
          </w:p>
        </w:tc>
      </w:tr>
      <w:tr w:rsidR="00766C49" w:rsidRPr="00766C49" w14:paraId="1A6D0A33" w14:textId="77777777" w:rsidTr="00C51837">
        <w:tc>
          <w:tcPr>
            <w:tcW w:w="3468" w:type="dxa"/>
            <w:tcBorders>
              <w:bottom w:val="single" w:sz="6" w:space="0" w:color="146EB4"/>
            </w:tcBorders>
            <w:tcMar>
              <w:top w:w="24" w:type="dxa"/>
              <w:left w:w="120" w:type="dxa"/>
              <w:bottom w:w="24" w:type="dxa"/>
              <w:right w:w="120" w:type="dxa"/>
            </w:tcMar>
            <w:hideMark/>
          </w:tcPr>
          <w:p w14:paraId="1B23259D" w14:textId="67472734" w:rsidR="00766C49" w:rsidRPr="00766C49" w:rsidRDefault="007735E0" w:rsidP="007C489B">
            <w:pPr>
              <w:pStyle w:val="Tabletext"/>
            </w:pPr>
            <w:r w:rsidRPr="007735E0">
              <w:rPr>
                <w:b/>
                <w:bCs/>
              </w:rPr>
              <w:t xml:space="preserve">Create AWS S3 </w:t>
            </w:r>
            <w:r w:rsidR="00A45E64" w:rsidRPr="007735E0">
              <w:rPr>
                <w:b/>
                <w:bCs/>
              </w:rPr>
              <w:t>bucket</w:t>
            </w:r>
            <w:r w:rsidR="00A45E64" w:rsidRPr="007735E0" w:rsidDel="007735E0">
              <w:rPr>
                <w:b/>
                <w:bCs/>
              </w:rPr>
              <w:t xml:space="preserve"> </w:t>
            </w:r>
            <w:r w:rsidR="00766C49" w:rsidRPr="00766C49">
              <w:t>(</w:t>
            </w:r>
            <w:r w:rsidRPr="007735E0">
              <w:rPr>
                <w:rStyle w:val="Parameterintable"/>
              </w:rPr>
              <w:t>Section6bS3AuditCreateBucket</w:t>
            </w:r>
            <w:r w:rsidR="00766C49" w:rsidRPr="00766C49">
              <w:t>)</w:t>
            </w:r>
          </w:p>
        </w:tc>
        <w:tc>
          <w:tcPr>
            <w:tcW w:w="1701" w:type="dxa"/>
            <w:tcBorders>
              <w:bottom w:val="single" w:sz="6" w:space="0" w:color="146EB4"/>
            </w:tcBorders>
            <w:tcMar>
              <w:top w:w="24" w:type="dxa"/>
              <w:left w:w="120" w:type="dxa"/>
              <w:bottom w:w="24" w:type="dxa"/>
              <w:right w:w="120" w:type="dxa"/>
            </w:tcMar>
            <w:hideMark/>
          </w:tcPr>
          <w:p w14:paraId="2E66B836" w14:textId="43205522" w:rsidR="00766C49" w:rsidRPr="00766C49" w:rsidRDefault="009C5AD5" w:rsidP="00A02627">
            <w:pPr>
              <w:pStyle w:val="Tabletext"/>
            </w:pPr>
            <w:del w:id="101" w:author="Arun Patyal" w:date="2021-09-01T17:43:00Z">
              <w:r w:rsidDel="00A70559">
                <w:delText>Yes</w:delText>
              </w:r>
            </w:del>
            <w:ins w:id="102" w:author="Arun Patyal" w:date="2021-09-01T17:43:00Z">
              <w:r w:rsidR="00A70559">
                <w:t>No</w:t>
              </w:r>
            </w:ins>
          </w:p>
        </w:tc>
        <w:tc>
          <w:tcPr>
            <w:tcW w:w="4191" w:type="dxa"/>
            <w:tcBorders>
              <w:bottom w:val="single" w:sz="6" w:space="0" w:color="146EB4"/>
            </w:tcBorders>
            <w:tcMar>
              <w:top w:w="24" w:type="dxa"/>
              <w:left w:w="120" w:type="dxa"/>
              <w:bottom w:w="24" w:type="dxa"/>
              <w:right w:w="120" w:type="dxa"/>
            </w:tcMar>
            <w:hideMark/>
          </w:tcPr>
          <w:p w14:paraId="35B5CC58" w14:textId="7A07DE0E" w:rsidR="00766C49" w:rsidRPr="00766C49" w:rsidRDefault="002646F3">
            <w:pPr>
              <w:pStyle w:val="Tabletext"/>
            </w:pPr>
            <w:r>
              <w:t xml:space="preserve">Choose </w:t>
            </w:r>
            <w:r w:rsidRPr="003E0FB1">
              <w:rPr>
                <w:b/>
              </w:rPr>
              <w:t>Yes</w:t>
            </w:r>
            <w:r>
              <w:t xml:space="preserve"> to c</w:t>
            </w:r>
            <w:r w:rsidR="009C5AD5">
              <w:t>reate a new</w:t>
            </w:r>
            <w:r>
              <w:t xml:space="preserve"> S3</w:t>
            </w:r>
            <w:r w:rsidR="009C5AD5">
              <w:t xml:space="preserve"> bucke</w:t>
            </w:r>
            <w:r w:rsidR="00C61EC0">
              <w:t>t</w:t>
            </w:r>
            <w:r w:rsidR="009C5AD5">
              <w:t>.</w:t>
            </w:r>
            <w:r>
              <w:t xml:space="preserve"> Choose </w:t>
            </w:r>
            <w:r w:rsidRPr="003E0FB1">
              <w:rPr>
                <w:b/>
              </w:rPr>
              <w:t>No</w:t>
            </w:r>
            <w:r>
              <w:t xml:space="preserve"> to u</w:t>
            </w:r>
            <w:r w:rsidR="009C5AD5">
              <w:t xml:space="preserve">se an existing S3 </w:t>
            </w:r>
            <w:r>
              <w:t xml:space="preserve">buck that </w:t>
            </w:r>
            <w:r w:rsidR="009C5AD5">
              <w:t xml:space="preserve">has S3 </w:t>
            </w:r>
            <w:r>
              <w:t>audit logs</w:t>
            </w:r>
            <w:r w:rsidR="009C5AD5">
              <w:t>.</w:t>
            </w:r>
          </w:p>
        </w:tc>
      </w:tr>
      <w:tr w:rsidR="004D3558" w:rsidRPr="00766C49" w14:paraId="5E269A52" w14:textId="77777777" w:rsidTr="00C51837">
        <w:tc>
          <w:tcPr>
            <w:tcW w:w="3468" w:type="dxa"/>
            <w:tcBorders>
              <w:bottom w:val="single" w:sz="6" w:space="0" w:color="146EB4"/>
            </w:tcBorders>
            <w:tcMar>
              <w:top w:w="24" w:type="dxa"/>
              <w:left w:w="120" w:type="dxa"/>
              <w:bottom w:w="24" w:type="dxa"/>
              <w:right w:w="120" w:type="dxa"/>
            </w:tcMar>
            <w:hideMark/>
          </w:tcPr>
          <w:p w14:paraId="642D0790" w14:textId="1BCB1FA0" w:rsidR="004D3558" w:rsidRPr="00766C49" w:rsidRDefault="004D3558" w:rsidP="004D3558">
            <w:pPr>
              <w:pStyle w:val="Tabletext"/>
            </w:pPr>
            <w:r w:rsidRPr="007735E0">
              <w:rPr>
                <w:b/>
                <w:bCs/>
              </w:rPr>
              <w:t>AWS S3 bucket name</w:t>
            </w:r>
            <w:r w:rsidRPr="00766C49">
              <w:br/>
              <w:t>(</w:t>
            </w:r>
            <w:r w:rsidRPr="007735E0">
              <w:rPr>
                <w:rStyle w:val="Parameterintable"/>
              </w:rPr>
              <w:t>Section6cS3AuditLogsBucketName</w:t>
            </w:r>
            <w:r w:rsidRPr="00766C49">
              <w:t xml:space="preserve">) </w:t>
            </w:r>
          </w:p>
        </w:tc>
        <w:tc>
          <w:tcPr>
            <w:tcW w:w="1701" w:type="dxa"/>
            <w:tcBorders>
              <w:bottom w:val="single" w:sz="6" w:space="0" w:color="146EB4"/>
            </w:tcBorders>
            <w:tcMar>
              <w:top w:w="24" w:type="dxa"/>
              <w:left w:w="120" w:type="dxa"/>
              <w:bottom w:w="24" w:type="dxa"/>
              <w:right w:w="120" w:type="dxa"/>
            </w:tcMar>
            <w:hideMark/>
          </w:tcPr>
          <w:p w14:paraId="2E8812A1" w14:textId="6E8B498F" w:rsidR="004D3558" w:rsidRPr="00766C49" w:rsidRDefault="004D3558" w:rsidP="004D3558">
            <w:pPr>
              <w:pStyle w:val="Tabletext"/>
            </w:pPr>
            <w:r>
              <w:t>—</w:t>
            </w:r>
          </w:p>
        </w:tc>
        <w:tc>
          <w:tcPr>
            <w:tcW w:w="4191" w:type="dxa"/>
            <w:tcBorders>
              <w:bottom w:val="single" w:sz="6" w:space="0" w:color="146EB4"/>
            </w:tcBorders>
            <w:tcMar>
              <w:top w:w="24" w:type="dxa"/>
              <w:left w:w="120" w:type="dxa"/>
              <w:bottom w:w="24" w:type="dxa"/>
              <w:right w:w="120" w:type="dxa"/>
            </w:tcMar>
            <w:hideMark/>
          </w:tcPr>
          <w:p w14:paraId="353F72DF" w14:textId="0B311066" w:rsidR="004D3558" w:rsidRPr="00766C49" w:rsidRDefault="004D3558" w:rsidP="00AF235C">
            <w:pPr>
              <w:pStyle w:val="Tabletext"/>
            </w:pPr>
            <w:r w:rsidRPr="009C5AD5">
              <w:t xml:space="preserve">Required when </w:t>
            </w:r>
            <w:r w:rsidR="00CD26A6" w:rsidRPr="007735E0">
              <w:rPr>
                <w:rStyle w:val="Parameterintable"/>
              </w:rPr>
              <w:t>Section6bS3AuditCreateBucket</w:t>
            </w:r>
            <w:r w:rsidR="00CD26A6" w:rsidRPr="00AB5E06" w:rsidDel="00CD26A6">
              <w:t xml:space="preserve"> </w:t>
            </w:r>
            <w:r w:rsidR="00223A26">
              <w:t xml:space="preserve">is set to </w:t>
            </w:r>
            <w:r w:rsidRPr="004C6265">
              <w:rPr>
                <w:b/>
              </w:rPr>
              <w:t>No</w:t>
            </w:r>
            <w:r w:rsidRPr="009C5AD5">
              <w:t xml:space="preserve">. Provide an </w:t>
            </w:r>
            <w:r w:rsidR="002646F3">
              <w:t>e</w:t>
            </w:r>
            <w:r w:rsidRPr="009C5AD5">
              <w:t xml:space="preserve">xisting bucket name </w:t>
            </w:r>
            <w:r w:rsidR="002646F3">
              <w:t>that</w:t>
            </w:r>
            <w:r w:rsidR="002646F3" w:rsidRPr="009C5AD5">
              <w:t xml:space="preserve"> </w:t>
            </w:r>
            <w:r w:rsidRPr="009C5AD5">
              <w:t xml:space="preserve">has S3 </w:t>
            </w:r>
            <w:r w:rsidR="002646F3" w:rsidRPr="009C5AD5">
              <w:t>audit logs</w:t>
            </w:r>
            <w:r w:rsidRPr="009C5AD5">
              <w:t>.</w:t>
            </w:r>
          </w:p>
        </w:tc>
      </w:tr>
      <w:tr w:rsidR="00766C49" w:rsidRPr="00766C49" w14:paraId="2E5C4192" w14:textId="77777777" w:rsidTr="00C51837">
        <w:tc>
          <w:tcPr>
            <w:tcW w:w="3468" w:type="dxa"/>
            <w:tcMar>
              <w:top w:w="24" w:type="dxa"/>
              <w:left w:w="120" w:type="dxa"/>
              <w:bottom w:w="24" w:type="dxa"/>
              <w:right w:w="120" w:type="dxa"/>
            </w:tcMar>
            <w:hideMark/>
          </w:tcPr>
          <w:p w14:paraId="09FB164E" w14:textId="09EE1E0A" w:rsidR="00766C49" w:rsidRPr="00766C49" w:rsidRDefault="00FA2A98" w:rsidP="00B50122">
            <w:pPr>
              <w:pStyle w:val="Tabletext"/>
            </w:pPr>
            <w:r w:rsidRPr="00FA2A98">
              <w:rPr>
                <w:b/>
                <w:bCs/>
              </w:rPr>
              <w:t xml:space="preserve">Create Amazon S3 </w:t>
            </w:r>
            <w:r w:rsidR="00A45E64" w:rsidRPr="00FA2A98">
              <w:rPr>
                <w:b/>
                <w:bCs/>
              </w:rPr>
              <w:t>audit logs source</w:t>
            </w:r>
            <w:r w:rsidR="00766C49" w:rsidRPr="00766C49">
              <w:br/>
              <w:t>(</w:t>
            </w:r>
            <w:r w:rsidRPr="00FA2A98">
              <w:rPr>
                <w:rStyle w:val="Parameterintable"/>
              </w:rPr>
              <w:t>Section6dS3AuditCreateS3Source</w:t>
            </w:r>
            <w:r w:rsidR="00766C49" w:rsidRPr="00766C49">
              <w:t xml:space="preserve">) </w:t>
            </w:r>
          </w:p>
        </w:tc>
        <w:tc>
          <w:tcPr>
            <w:tcW w:w="1701" w:type="dxa"/>
            <w:tcMar>
              <w:top w:w="24" w:type="dxa"/>
              <w:left w:w="120" w:type="dxa"/>
              <w:bottom w:w="24" w:type="dxa"/>
              <w:right w:w="120" w:type="dxa"/>
            </w:tcMar>
            <w:hideMark/>
          </w:tcPr>
          <w:p w14:paraId="00937200" w14:textId="166F9FF1" w:rsidR="00766C49" w:rsidRPr="00766C49" w:rsidRDefault="00243C30" w:rsidP="00A02627">
            <w:pPr>
              <w:pStyle w:val="Tabletext"/>
            </w:pPr>
            <w:r>
              <w:t>Yes</w:t>
            </w:r>
          </w:p>
        </w:tc>
        <w:tc>
          <w:tcPr>
            <w:tcW w:w="4191" w:type="dxa"/>
            <w:tcMar>
              <w:top w:w="24" w:type="dxa"/>
              <w:left w:w="120" w:type="dxa"/>
              <w:bottom w:w="24" w:type="dxa"/>
              <w:right w:w="120" w:type="dxa"/>
            </w:tcMar>
            <w:hideMark/>
          </w:tcPr>
          <w:p w14:paraId="33891E4D" w14:textId="4C699BF6" w:rsidR="00766C49" w:rsidRPr="00766C49" w:rsidRDefault="002646F3" w:rsidP="00AF235C">
            <w:pPr>
              <w:pStyle w:val="Tabletext"/>
            </w:pPr>
            <w:r>
              <w:t xml:space="preserve">Choose </w:t>
            </w:r>
            <w:r w:rsidRPr="003E0FB1">
              <w:rPr>
                <w:b/>
              </w:rPr>
              <w:t>Yes</w:t>
            </w:r>
            <w:r>
              <w:t xml:space="preserve"> to create an S3 audit log. Choose </w:t>
            </w:r>
            <w:r w:rsidRPr="004C6265">
              <w:rPr>
                <w:b/>
              </w:rPr>
              <w:t>No</w:t>
            </w:r>
            <w:r>
              <w:t xml:space="preserve"> to skip the creation of </w:t>
            </w:r>
            <w:r w:rsidR="00D775EE">
              <w:t xml:space="preserve">an </w:t>
            </w:r>
            <w:r>
              <w:t>S3 audit log source.</w:t>
            </w:r>
          </w:p>
        </w:tc>
      </w:tr>
      <w:tr w:rsidR="00FA2A98" w:rsidRPr="00766C49" w14:paraId="3A8B3ED8" w14:textId="77777777" w:rsidTr="00C51837">
        <w:tc>
          <w:tcPr>
            <w:tcW w:w="3468" w:type="dxa"/>
            <w:tcMar>
              <w:top w:w="24" w:type="dxa"/>
              <w:left w:w="120" w:type="dxa"/>
              <w:bottom w:w="24" w:type="dxa"/>
              <w:right w:w="120" w:type="dxa"/>
            </w:tcMar>
          </w:tcPr>
          <w:p w14:paraId="2F1E8A39" w14:textId="008B2229" w:rsidR="00FA2A98" w:rsidRPr="00FA2A98" w:rsidRDefault="00FA2A98" w:rsidP="00FA2A98">
            <w:pPr>
              <w:pStyle w:val="Tabletext"/>
              <w:rPr>
                <w:b/>
                <w:bCs/>
              </w:rPr>
            </w:pPr>
            <w:r w:rsidRPr="00FA2A98">
              <w:rPr>
                <w:b/>
                <w:bCs/>
              </w:rPr>
              <w:t xml:space="preserve">Path </w:t>
            </w:r>
            <w:r w:rsidR="00A45E64" w:rsidRPr="00FA2A98">
              <w:rPr>
                <w:b/>
                <w:bCs/>
              </w:rPr>
              <w:t xml:space="preserve">expression </w:t>
            </w:r>
            <w:r w:rsidRPr="00FA2A98">
              <w:rPr>
                <w:b/>
                <w:bCs/>
              </w:rPr>
              <w:t>for the logs</w:t>
            </w:r>
            <w:r w:rsidRPr="00766C49">
              <w:br/>
              <w:t>(</w:t>
            </w:r>
            <w:r w:rsidRPr="00FA2A98">
              <w:rPr>
                <w:rStyle w:val="Parameterintable"/>
              </w:rPr>
              <w:t>Section6eS3AuditBucketPath</w:t>
            </w:r>
            <w:r w:rsidR="006F3F41">
              <w:rPr>
                <w:rStyle w:val="Parameterintable"/>
              </w:rPr>
              <w:br/>
            </w:r>
            <w:r w:rsidRPr="00FA2A98">
              <w:rPr>
                <w:rStyle w:val="Parameterintable"/>
              </w:rPr>
              <w:t>Expression</w:t>
            </w:r>
            <w:r w:rsidRPr="00766C49">
              <w:t xml:space="preserve">) </w:t>
            </w:r>
          </w:p>
        </w:tc>
        <w:tc>
          <w:tcPr>
            <w:tcW w:w="1701" w:type="dxa"/>
            <w:tcMar>
              <w:top w:w="24" w:type="dxa"/>
              <w:left w:w="120" w:type="dxa"/>
              <w:bottom w:w="24" w:type="dxa"/>
              <w:right w:w="120" w:type="dxa"/>
            </w:tcMar>
          </w:tcPr>
          <w:p w14:paraId="41A983C6" w14:textId="47E8EE40" w:rsidR="00FA2A98" w:rsidRPr="00766C49" w:rsidRDefault="00243C30" w:rsidP="00FA2A98">
            <w:pPr>
              <w:pStyle w:val="Tabletext"/>
            </w:pPr>
            <w:r w:rsidRPr="00243C30">
              <w:t>S3-AUDIT-LOGS/*</w:t>
            </w:r>
          </w:p>
        </w:tc>
        <w:tc>
          <w:tcPr>
            <w:tcW w:w="4191" w:type="dxa"/>
            <w:tcMar>
              <w:top w:w="24" w:type="dxa"/>
              <w:left w:w="120" w:type="dxa"/>
              <w:bottom w:w="24" w:type="dxa"/>
              <w:right w:w="120" w:type="dxa"/>
            </w:tcMar>
          </w:tcPr>
          <w:p w14:paraId="1F311F52" w14:textId="0A90FA99" w:rsidR="00FA2A98" w:rsidRPr="00766C49" w:rsidRDefault="00243C30" w:rsidP="00AF235C">
            <w:pPr>
              <w:pStyle w:val="Tabletext"/>
            </w:pPr>
            <w:r w:rsidRPr="00243C30">
              <w:t xml:space="preserve">Path expression to match the folder structure for S3 </w:t>
            </w:r>
            <w:r w:rsidR="002646F3" w:rsidRPr="00243C30">
              <w:t>audit lo</w:t>
            </w:r>
            <w:r w:rsidRPr="00243C30">
              <w:t>gs</w:t>
            </w:r>
            <w:r w:rsidR="002646F3">
              <w:t xml:space="preserve"> (for example,</w:t>
            </w:r>
            <w:r w:rsidRPr="00243C30">
              <w:t xml:space="preserve"> </w:t>
            </w:r>
            <w:r w:rsidRPr="004C6265">
              <w:rPr>
                <w:rStyle w:val="CodeInline"/>
                <w:sz w:val="18"/>
              </w:rPr>
              <w:t>S3-AUDIT-LOGS/*</w:t>
            </w:r>
            <w:r w:rsidR="002646F3">
              <w:t>).</w:t>
            </w:r>
          </w:p>
        </w:tc>
      </w:tr>
      <w:tr w:rsidR="004D3558" w:rsidRPr="00766C49" w14:paraId="25E8815E" w14:textId="77777777" w:rsidTr="00700033">
        <w:tc>
          <w:tcPr>
            <w:tcW w:w="3468" w:type="dxa"/>
            <w:tcBorders>
              <w:bottom w:val="single" w:sz="6" w:space="0" w:color="146EB4"/>
            </w:tcBorders>
            <w:tcMar>
              <w:top w:w="24" w:type="dxa"/>
              <w:left w:w="120" w:type="dxa"/>
              <w:bottom w:w="24" w:type="dxa"/>
              <w:right w:w="120" w:type="dxa"/>
            </w:tcMar>
          </w:tcPr>
          <w:p w14:paraId="3F994AD5" w14:textId="19307070" w:rsidR="004D3558" w:rsidRPr="00FA2A98" w:rsidRDefault="004D3558" w:rsidP="004D3558">
            <w:pPr>
              <w:pStyle w:val="Tabletext"/>
              <w:rPr>
                <w:b/>
                <w:bCs/>
              </w:rPr>
            </w:pPr>
            <w:r w:rsidRPr="00FA2A98">
              <w:rPr>
                <w:b/>
                <w:bCs/>
              </w:rPr>
              <w:t>Amazon S3 audit logs source category</w:t>
            </w:r>
            <w:r w:rsidRPr="00766C49">
              <w:br/>
            </w:r>
            <w:r w:rsidRPr="00766C49">
              <w:lastRenderedPageBreak/>
              <w:t>(</w:t>
            </w:r>
            <w:r w:rsidRPr="00FA2A98">
              <w:rPr>
                <w:rStyle w:val="Parameterintable"/>
              </w:rPr>
              <w:t>Section6fS3AuditLogsSource</w:t>
            </w:r>
            <w:r w:rsidR="006F3F41">
              <w:rPr>
                <w:rStyle w:val="Parameterintable"/>
              </w:rPr>
              <w:br/>
            </w:r>
            <w:proofErr w:type="spellStart"/>
            <w:r w:rsidRPr="00FA2A98">
              <w:rPr>
                <w:rStyle w:val="Parameterintable"/>
              </w:rPr>
              <w:t>CategoryName</w:t>
            </w:r>
            <w:proofErr w:type="spellEnd"/>
            <w:r w:rsidRPr="00766C49">
              <w:t xml:space="preserve">) </w:t>
            </w:r>
          </w:p>
        </w:tc>
        <w:tc>
          <w:tcPr>
            <w:tcW w:w="1701" w:type="dxa"/>
            <w:tcBorders>
              <w:bottom w:val="single" w:sz="6" w:space="0" w:color="146EB4"/>
            </w:tcBorders>
            <w:tcMar>
              <w:top w:w="24" w:type="dxa"/>
              <w:left w:w="120" w:type="dxa"/>
              <w:bottom w:w="24" w:type="dxa"/>
              <w:right w:w="120" w:type="dxa"/>
            </w:tcMar>
          </w:tcPr>
          <w:p w14:paraId="76D892FC" w14:textId="7256335B" w:rsidR="004D3558" w:rsidRPr="00766C49" w:rsidRDefault="004D3558" w:rsidP="004D3558">
            <w:pPr>
              <w:pStyle w:val="Tabletext"/>
            </w:pPr>
            <w:r>
              <w:lastRenderedPageBreak/>
              <w:t>—</w:t>
            </w:r>
          </w:p>
        </w:tc>
        <w:tc>
          <w:tcPr>
            <w:tcW w:w="4191" w:type="dxa"/>
            <w:tcBorders>
              <w:bottom w:val="single" w:sz="6" w:space="0" w:color="146EB4"/>
            </w:tcBorders>
            <w:tcMar>
              <w:top w:w="24" w:type="dxa"/>
              <w:left w:w="120" w:type="dxa"/>
              <w:bottom w:w="24" w:type="dxa"/>
              <w:right w:w="120" w:type="dxa"/>
            </w:tcMar>
          </w:tcPr>
          <w:p w14:paraId="6D8BC3EE" w14:textId="10C6AF87" w:rsidR="004D3558" w:rsidRPr="00766C49" w:rsidRDefault="002646F3" w:rsidP="00AF235C">
            <w:pPr>
              <w:pStyle w:val="Tabletext"/>
            </w:pPr>
            <w:r w:rsidRPr="00243C30">
              <w:t>Used for app installation.</w:t>
            </w:r>
            <w:r>
              <w:t xml:space="preserve"> This is r</w:t>
            </w:r>
            <w:r w:rsidR="004D3558" w:rsidRPr="00243C30">
              <w:t xml:space="preserve">equired </w:t>
            </w:r>
            <w:r w:rsidR="004D3558" w:rsidRPr="00AB5E06">
              <w:t xml:space="preserve">when </w:t>
            </w:r>
            <w:r w:rsidR="00CD26A6" w:rsidRPr="00FA2A98">
              <w:rPr>
                <w:rStyle w:val="Parameterintable"/>
              </w:rPr>
              <w:t>Section6dS3AuditCreateS3Source</w:t>
            </w:r>
            <w:r w:rsidR="00AB5E06" w:rsidRPr="009C5AD5">
              <w:t xml:space="preserve"> </w:t>
            </w:r>
            <w:r w:rsidR="00223A26">
              <w:t xml:space="preserve">is set to </w:t>
            </w:r>
            <w:r w:rsidR="00223A26" w:rsidRPr="003E0FB1">
              <w:rPr>
                <w:b/>
              </w:rPr>
              <w:lastRenderedPageBreak/>
              <w:t>No</w:t>
            </w:r>
            <w:r w:rsidR="004D3558" w:rsidRPr="00243C30">
              <w:t xml:space="preserve">. Provide an existing source category name </w:t>
            </w:r>
            <w:r>
              <w:t>for</w:t>
            </w:r>
            <w:r w:rsidR="004D3558" w:rsidRPr="00243C30">
              <w:t xml:space="preserve"> collecting S3 </w:t>
            </w:r>
            <w:r w:rsidRPr="00243C30">
              <w:t>audit logs</w:t>
            </w:r>
            <w:r w:rsidR="004D3558" w:rsidRPr="00243C30">
              <w:t xml:space="preserve">. </w:t>
            </w:r>
          </w:p>
        </w:tc>
      </w:tr>
    </w:tbl>
    <w:p w14:paraId="1FBC9348" w14:textId="3B7DCC6F" w:rsidR="00766C49" w:rsidRDefault="004C72D2" w:rsidP="00766C49">
      <w:pPr>
        <w:spacing w:before="280" w:after="140"/>
        <w:ind w:left="461"/>
        <w:rPr>
          <w:i/>
          <w:color w:val="20201F"/>
        </w:rPr>
      </w:pPr>
      <w:r w:rsidRPr="004C72D2">
        <w:rPr>
          <w:i/>
          <w:color w:val="20201F"/>
        </w:rPr>
        <w:lastRenderedPageBreak/>
        <w:t xml:space="preserve">AWS Security Hub </w:t>
      </w:r>
      <w:r w:rsidR="004D3558">
        <w:rPr>
          <w:i/>
          <w:color w:val="20201F"/>
        </w:rPr>
        <w:t>c</w:t>
      </w:r>
      <w:r w:rsidRPr="004C72D2">
        <w:rPr>
          <w:i/>
          <w:color w:val="20201F"/>
        </w:rPr>
        <w:t>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609"/>
        <w:gridCol w:w="1843"/>
        <w:gridCol w:w="3908"/>
      </w:tblGrid>
      <w:tr w:rsidR="00766C49" w:rsidRPr="00A02627" w14:paraId="40C2D58A" w14:textId="77777777" w:rsidTr="00C51837">
        <w:trPr>
          <w:tblHeader/>
        </w:trPr>
        <w:tc>
          <w:tcPr>
            <w:tcW w:w="3609" w:type="dxa"/>
            <w:tcBorders>
              <w:top w:val="single" w:sz="6" w:space="0" w:color="146EB4"/>
              <w:bottom w:val="single" w:sz="6" w:space="0" w:color="146EB4"/>
            </w:tcBorders>
            <w:shd w:val="clear" w:color="auto" w:fill="CBD5E9"/>
            <w:vAlign w:val="center"/>
            <w:hideMark/>
          </w:tcPr>
          <w:p w14:paraId="15C021E3" w14:textId="575B5D97" w:rsidR="00766C49" w:rsidRPr="00A02627" w:rsidRDefault="004E6039" w:rsidP="00A02627">
            <w:pPr>
              <w:pStyle w:val="Tabletext"/>
              <w:rPr>
                <w:b/>
              </w:rPr>
            </w:pPr>
            <w:r w:rsidRPr="00A02627">
              <w:rPr>
                <w:b/>
              </w:rPr>
              <w:t>Parameter label</w:t>
            </w:r>
            <w:r w:rsidRPr="00A02627">
              <w:rPr>
                <w:b/>
              </w:rPr>
              <w:br/>
            </w:r>
            <w:r w:rsidR="00766C49" w:rsidRPr="00A02627">
              <w:rPr>
                <w:b/>
              </w:rPr>
              <w:t xml:space="preserve">(name) </w:t>
            </w:r>
          </w:p>
        </w:tc>
        <w:tc>
          <w:tcPr>
            <w:tcW w:w="1843" w:type="dxa"/>
            <w:tcBorders>
              <w:top w:val="single" w:sz="6" w:space="0" w:color="146EB4"/>
              <w:bottom w:val="single" w:sz="6" w:space="0" w:color="146EB4"/>
            </w:tcBorders>
            <w:shd w:val="clear" w:color="auto" w:fill="CBD5E9"/>
            <w:vAlign w:val="center"/>
            <w:hideMark/>
          </w:tcPr>
          <w:p w14:paraId="06E0BE3C" w14:textId="77777777" w:rsidR="00766C49" w:rsidRPr="00A02627" w:rsidRDefault="00766C49" w:rsidP="00A02627">
            <w:pPr>
              <w:pStyle w:val="Tabletext"/>
              <w:rPr>
                <w:b/>
              </w:rPr>
            </w:pPr>
            <w:r w:rsidRPr="00A02627">
              <w:rPr>
                <w:b/>
              </w:rPr>
              <w:t xml:space="preserve">Default </w:t>
            </w:r>
          </w:p>
        </w:tc>
        <w:tc>
          <w:tcPr>
            <w:tcW w:w="3908" w:type="dxa"/>
            <w:tcBorders>
              <w:top w:val="single" w:sz="6" w:space="0" w:color="146EB4"/>
              <w:bottom w:val="single" w:sz="6" w:space="0" w:color="146EB4"/>
            </w:tcBorders>
            <w:shd w:val="clear" w:color="auto" w:fill="CBD5E9"/>
            <w:vAlign w:val="center"/>
            <w:hideMark/>
          </w:tcPr>
          <w:p w14:paraId="76EEC32F" w14:textId="77777777" w:rsidR="00766C49" w:rsidRPr="00A02627" w:rsidRDefault="00766C49" w:rsidP="00A02627">
            <w:pPr>
              <w:pStyle w:val="Tabletext"/>
              <w:rPr>
                <w:b/>
              </w:rPr>
            </w:pPr>
            <w:r w:rsidRPr="00A02627">
              <w:rPr>
                <w:b/>
              </w:rPr>
              <w:t xml:space="preserve">Description </w:t>
            </w:r>
          </w:p>
        </w:tc>
      </w:tr>
      <w:tr w:rsidR="00766C49" w:rsidRPr="00766C49" w14:paraId="1956E724" w14:textId="77777777" w:rsidTr="00C51837">
        <w:tc>
          <w:tcPr>
            <w:tcW w:w="3609" w:type="dxa"/>
            <w:tcBorders>
              <w:bottom w:val="single" w:sz="6" w:space="0" w:color="146EB4"/>
            </w:tcBorders>
            <w:tcMar>
              <w:top w:w="24" w:type="dxa"/>
              <w:left w:w="120" w:type="dxa"/>
              <w:bottom w:w="24" w:type="dxa"/>
              <w:right w:w="120" w:type="dxa"/>
            </w:tcMar>
            <w:hideMark/>
          </w:tcPr>
          <w:p w14:paraId="0D86E587" w14:textId="76A8E381" w:rsidR="00766C49" w:rsidRPr="00C51837" w:rsidRDefault="001074B2" w:rsidP="00B50122">
            <w:pPr>
              <w:pStyle w:val="Tabletext"/>
              <w:rPr>
                <w:rFonts w:ascii="Consolas" w:hAnsi="Consolas"/>
                <w:szCs w:val="18"/>
                <w:shd w:val="clear" w:color="auto" w:fill="E8E8E9"/>
              </w:rPr>
            </w:pPr>
            <w:r w:rsidRPr="001074B2">
              <w:rPr>
                <w:b/>
                <w:bCs/>
              </w:rPr>
              <w:t>Install AWS Security Hub app</w:t>
            </w:r>
            <w:r w:rsidR="00766C49" w:rsidRPr="00766C49">
              <w:br/>
              <w:t>(</w:t>
            </w:r>
            <w:r w:rsidR="00611014" w:rsidRPr="00611014">
              <w:rPr>
                <w:rStyle w:val="Parameterintable"/>
              </w:rPr>
              <w:t>Section7aInstallSecurityHubAudit</w:t>
            </w:r>
            <w:r w:rsidR="006F3F41">
              <w:rPr>
                <w:rStyle w:val="Parameterintable"/>
              </w:rPr>
              <w:br/>
            </w:r>
            <w:r w:rsidR="00611014" w:rsidRPr="00611014">
              <w:rPr>
                <w:rStyle w:val="Parameterintable"/>
              </w:rPr>
              <w:t>App</w:t>
            </w:r>
            <w:r w:rsidR="00766C49" w:rsidRPr="00766C49">
              <w:t xml:space="preserve">) </w:t>
            </w:r>
          </w:p>
        </w:tc>
        <w:tc>
          <w:tcPr>
            <w:tcW w:w="1843" w:type="dxa"/>
            <w:tcBorders>
              <w:bottom w:val="single" w:sz="6" w:space="0" w:color="146EB4"/>
            </w:tcBorders>
            <w:tcMar>
              <w:top w:w="24" w:type="dxa"/>
              <w:left w:w="120" w:type="dxa"/>
              <w:bottom w:w="24" w:type="dxa"/>
              <w:right w:w="120" w:type="dxa"/>
            </w:tcMar>
            <w:hideMark/>
          </w:tcPr>
          <w:p w14:paraId="0B203015" w14:textId="49817F96" w:rsidR="00766C49" w:rsidRPr="00766C49" w:rsidRDefault="009F5F75" w:rsidP="00A02627">
            <w:pPr>
              <w:pStyle w:val="Tabletext"/>
            </w:pPr>
            <w:r>
              <w:t>Yes</w:t>
            </w:r>
          </w:p>
        </w:tc>
        <w:tc>
          <w:tcPr>
            <w:tcW w:w="3908" w:type="dxa"/>
            <w:tcBorders>
              <w:bottom w:val="single" w:sz="6" w:space="0" w:color="146EB4"/>
            </w:tcBorders>
            <w:tcMar>
              <w:top w:w="24" w:type="dxa"/>
              <w:left w:w="120" w:type="dxa"/>
              <w:bottom w:w="24" w:type="dxa"/>
              <w:right w:w="120" w:type="dxa"/>
            </w:tcMar>
            <w:hideMark/>
          </w:tcPr>
          <w:p w14:paraId="6CE14668" w14:textId="3B3D6699" w:rsidR="00766C49" w:rsidRPr="00766C49" w:rsidRDefault="00077968" w:rsidP="00AF235C">
            <w:pPr>
              <w:pStyle w:val="Tabletext"/>
            </w:pPr>
            <w:r>
              <w:t xml:space="preserve">Choose </w:t>
            </w:r>
            <w:r w:rsidR="009F5F75" w:rsidRPr="004C6265">
              <w:rPr>
                <w:b/>
              </w:rPr>
              <w:t>Yes</w:t>
            </w:r>
            <w:r>
              <w:t xml:space="preserve"> to i</w:t>
            </w:r>
            <w:r w:rsidR="009F5F75">
              <w:t>nstall AWS Security Hub.</w:t>
            </w:r>
            <w:r>
              <w:t xml:space="preserve"> Choose </w:t>
            </w:r>
            <w:r w:rsidR="009F5F75" w:rsidRPr="004C6265">
              <w:rPr>
                <w:b/>
              </w:rPr>
              <w:t>No</w:t>
            </w:r>
            <w:r w:rsidR="009F5F75">
              <w:t xml:space="preserve"> </w:t>
            </w:r>
            <w:r>
              <w:t>s</w:t>
            </w:r>
            <w:r w:rsidR="009F5F75">
              <w:t xml:space="preserve">kip </w:t>
            </w:r>
            <w:r w:rsidR="004602C3">
              <w:t>the installation of AWS Security Hub</w:t>
            </w:r>
            <w:r w:rsidR="009F5F75">
              <w:t>.</w:t>
            </w:r>
          </w:p>
        </w:tc>
      </w:tr>
      <w:tr w:rsidR="00766C49" w:rsidRPr="00766C49" w14:paraId="7F2DAEC5" w14:textId="77777777" w:rsidTr="00C51837">
        <w:tc>
          <w:tcPr>
            <w:tcW w:w="3609" w:type="dxa"/>
            <w:tcBorders>
              <w:bottom w:val="single" w:sz="6" w:space="0" w:color="146EB4"/>
            </w:tcBorders>
            <w:tcMar>
              <w:top w:w="24" w:type="dxa"/>
              <w:left w:w="120" w:type="dxa"/>
              <w:bottom w:w="24" w:type="dxa"/>
              <w:right w:w="120" w:type="dxa"/>
            </w:tcMar>
            <w:hideMark/>
          </w:tcPr>
          <w:p w14:paraId="35EDFE29" w14:textId="35D3EE80" w:rsidR="00766C49" w:rsidRPr="00766C49" w:rsidRDefault="00114C63" w:rsidP="009B75A1">
            <w:pPr>
              <w:pStyle w:val="Tabletext"/>
            </w:pPr>
            <w:r w:rsidRPr="00114C63">
              <w:rPr>
                <w:b/>
                <w:bCs/>
              </w:rPr>
              <w:t>Enable Security Hub for the Region</w:t>
            </w:r>
            <w:r w:rsidRPr="00114C63" w:rsidDel="00114C63">
              <w:rPr>
                <w:b/>
                <w:bCs/>
              </w:rPr>
              <w:t xml:space="preserve"> </w:t>
            </w:r>
            <w:r w:rsidR="00766C49" w:rsidRPr="00766C49">
              <w:t>(</w:t>
            </w:r>
            <w:r w:rsidRPr="00114C63">
              <w:rPr>
                <w:rStyle w:val="Parameterintable"/>
              </w:rPr>
              <w:t>Section7bEnableSecurityHub</w:t>
            </w:r>
            <w:r w:rsidR="00766C49" w:rsidRPr="00766C49">
              <w:t>)</w:t>
            </w:r>
          </w:p>
        </w:tc>
        <w:tc>
          <w:tcPr>
            <w:tcW w:w="1843" w:type="dxa"/>
            <w:tcBorders>
              <w:bottom w:val="single" w:sz="6" w:space="0" w:color="146EB4"/>
            </w:tcBorders>
            <w:tcMar>
              <w:top w:w="24" w:type="dxa"/>
              <w:left w:w="120" w:type="dxa"/>
              <w:bottom w:w="24" w:type="dxa"/>
              <w:right w:w="120" w:type="dxa"/>
            </w:tcMar>
            <w:hideMark/>
          </w:tcPr>
          <w:p w14:paraId="063C3993" w14:textId="6527EFE9" w:rsidR="00766C49" w:rsidRPr="00766C49" w:rsidRDefault="009F5F75" w:rsidP="00A02627">
            <w:pPr>
              <w:pStyle w:val="Tabletext"/>
            </w:pPr>
            <w:r>
              <w:t>No</w:t>
            </w:r>
            <w:r w:rsidRPr="00766C49">
              <w:t xml:space="preserve"> </w:t>
            </w:r>
          </w:p>
        </w:tc>
        <w:tc>
          <w:tcPr>
            <w:tcW w:w="3908" w:type="dxa"/>
            <w:tcBorders>
              <w:bottom w:val="single" w:sz="6" w:space="0" w:color="146EB4"/>
            </w:tcBorders>
            <w:tcMar>
              <w:top w:w="24" w:type="dxa"/>
              <w:left w:w="120" w:type="dxa"/>
              <w:bottom w:w="24" w:type="dxa"/>
              <w:right w:w="120" w:type="dxa"/>
            </w:tcMar>
            <w:hideMark/>
          </w:tcPr>
          <w:p w14:paraId="4F79653D" w14:textId="00675EB7" w:rsidR="00766C49" w:rsidRPr="00766C49" w:rsidRDefault="00427BAD" w:rsidP="00AF235C">
            <w:pPr>
              <w:pStyle w:val="Tabletext"/>
            </w:pPr>
            <w:r>
              <w:t>Choose</w:t>
            </w:r>
            <w:r w:rsidRPr="009F5F75">
              <w:t xml:space="preserve"> </w:t>
            </w:r>
            <w:r w:rsidR="009F5F75" w:rsidRPr="004C6265">
              <w:rPr>
                <w:b/>
              </w:rPr>
              <w:t>Yes</w:t>
            </w:r>
            <w:r w:rsidR="009F5F75" w:rsidRPr="009F5F75">
              <w:t xml:space="preserve"> if </w:t>
            </w:r>
            <w:r>
              <w:t>AWS S</w:t>
            </w:r>
            <w:r w:rsidR="009F5F75" w:rsidRPr="009F5F75">
              <w:t xml:space="preserve">ecurity </w:t>
            </w:r>
            <w:r>
              <w:t>H</w:t>
            </w:r>
            <w:r w:rsidR="009F5F75" w:rsidRPr="009F5F75">
              <w:t xml:space="preserve">ub </w:t>
            </w:r>
            <w:r w:rsidR="00077968">
              <w:t>must</w:t>
            </w:r>
            <w:r w:rsidR="009F5F75" w:rsidRPr="009F5F75">
              <w:t xml:space="preserve"> be enabled for </w:t>
            </w:r>
            <w:r w:rsidR="00077968">
              <w:t>your</w:t>
            </w:r>
            <w:r w:rsidR="00077968" w:rsidRPr="009F5F75">
              <w:t xml:space="preserve"> </w:t>
            </w:r>
            <w:r>
              <w:t>R</w:t>
            </w:r>
            <w:r w:rsidR="009F5F75" w:rsidRPr="009F5F75">
              <w:t>egion.</w:t>
            </w:r>
          </w:p>
        </w:tc>
      </w:tr>
      <w:tr w:rsidR="00766C49" w:rsidRPr="00766C49" w14:paraId="106D117C" w14:textId="77777777" w:rsidTr="00C51837">
        <w:tc>
          <w:tcPr>
            <w:tcW w:w="3609" w:type="dxa"/>
            <w:tcBorders>
              <w:bottom w:val="single" w:sz="6" w:space="0" w:color="146EB4"/>
            </w:tcBorders>
            <w:tcMar>
              <w:top w:w="24" w:type="dxa"/>
              <w:left w:w="120" w:type="dxa"/>
              <w:bottom w:w="24" w:type="dxa"/>
              <w:right w:w="120" w:type="dxa"/>
            </w:tcMar>
            <w:hideMark/>
          </w:tcPr>
          <w:p w14:paraId="1696C510" w14:textId="62805E75" w:rsidR="00766C49" w:rsidRPr="00766C49" w:rsidRDefault="00114C63" w:rsidP="00083817">
            <w:pPr>
              <w:pStyle w:val="Tabletext"/>
            </w:pPr>
            <w:r w:rsidRPr="00114C63">
              <w:rPr>
                <w:b/>
                <w:bCs/>
              </w:rPr>
              <w:t xml:space="preserve">Create AWS S3 </w:t>
            </w:r>
            <w:r w:rsidR="00A45E64" w:rsidRPr="00114C63">
              <w:rPr>
                <w:b/>
                <w:bCs/>
              </w:rPr>
              <w:t>bucket</w:t>
            </w:r>
            <w:r w:rsidR="00766C49" w:rsidRPr="00766C49">
              <w:br/>
              <w:t>(</w:t>
            </w:r>
            <w:r w:rsidRPr="00114C63">
              <w:rPr>
                <w:rStyle w:val="Parameterintable"/>
              </w:rPr>
              <w:t>Section7cSecurityHubCreateBucket</w:t>
            </w:r>
            <w:r w:rsidR="00766C49" w:rsidRPr="00766C49">
              <w:t xml:space="preserve">) </w:t>
            </w:r>
          </w:p>
        </w:tc>
        <w:tc>
          <w:tcPr>
            <w:tcW w:w="1843" w:type="dxa"/>
            <w:tcBorders>
              <w:bottom w:val="single" w:sz="6" w:space="0" w:color="146EB4"/>
            </w:tcBorders>
            <w:tcMar>
              <w:top w:w="24" w:type="dxa"/>
              <w:left w:w="120" w:type="dxa"/>
              <w:bottom w:w="24" w:type="dxa"/>
              <w:right w:w="120" w:type="dxa"/>
            </w:tcMar>
            <w:hideMark/>
          </w:tcPr>
          <w:p w14:paraId="3112B647" w14:textId="134A5060" w:rsidR="00766C49" w:rsidRPr="00766C49" w:rsidRDefault="00204693" w:rsidP="00A02627">
            <w:pPr>
              <w:pStyle w:val="Tabletext"/>
            </w:pPr>
            <w:del w:id="103" w:author="Arun Patyal" w:date="2021-09-01T17:44:00Z">
              <w:r w:rsidDel="00A70559">
                <w:delText>Yes</w:delText>
              </w:r>
            </w:del>
            <w:ins w:id="104" w:author="Arun Patyal" w:date="2021-09-01T17:44:00Z">
              <w:r w:rsidR="00A70559">
                <w:t>No</w:t>
              </w:r>
            </w:ins>
          </w:p>
        </w:tc>
        <w:tc>
          <w:tcPr>
            <w:tcW w:w="3908" w:type="dxa"/>
            <w:tcBorders>
              <w:bottom w:val="single" w:sz="6" w:space="0" w:color="146EB4"/>
            </w:tcBorders>
            <w:tcMar>
              <w:top w:w="24" w:type="dxa"/>
              <w:left w:w="120" w:type="dxa"/>
              <w:bottom w:w="24" w:type="dxa"/>
              <w:right w:w="120" w:type="dxa"/>
            </w:tcMar>
            <w:hideMark/>
          </w:tcPr>
          <w:p w14:paraId="35E795DD" w14:textId="347E03BC" w:rsidR="00766C49" w:rsidRPr="00766C49" w:rsidRDefault="00077968">
            <w:pPr>
              <w:pStyle w:val="Tabletext"/>
            </w:pPr>
            <w:r>
              <w:t xml:space="preserve">Choose </w:t>
            </w:r>
            <w:r w:rsidR="00CC1801" w:rsidRPr="004C6265">
              <w:rPr>
                <w:b/>
              </w:rPr>
              <w:t>Yes</w:t>
            </w:r>
            <w:r w:rsidR="00CC1801">
              <w:t xml:space="preserve"> </w:t>
            </w:r>
            <w:r>
              <w:t>to c</w:t>
            </w:r>
            <w:r w:rsidR="00CC1801">
              <w:t xml:space="preserve">reate a new </w:t>
            </w:r>
            <w:r>
              <w:t xml:space="preserve">S3 </w:t>
            </w:r>
            <w:r w:rsidR="00CC1801">
              <w:t>bucket</w:t>
            </w:r>
            <w:r>
              <w:t xml:space="preserve">. Choose </w:t>
            </w:r>
            <w:r w:rsidR="00CC1801" w:rsidRPr="004C6265">
              <w:rPr>
                <w:b/>
              </w:rPr>
              <w:t>No</w:t>
            </w:r>
            <w:r w:rsidR="00CC1801">
              <w:t xml:space="preserve"> </w:t>
            </w:r>
            <w:r>
              <w:t>to use an</w:t>
            </w:r>
            <w:r w:rsidR="00CC1801">
              <w:t xml:space="preserve"> existing</w:t>
            </w:r>
            <w:r>
              <w:t xml:space="preserve"> S3</w:t>
            </w:r>
            <w:r w:rsidR="00CC1801">
              <w:t xml:space="preserve"> bucket </w:t>
            </w:r>
            <w:r>
              <w:t xml:space="preserve">that </w:t>
            </w:r>
            <w:r w:rsidR="00CC1801">
              <w:t xml:space="preserve">has Security Hub </w:t>
            </w:r>
            <w:r>
              <w:t>logs</w:t>
            </w:r>
            <w:r w:rsidR="00CC1801">
              <w:t>.</w:t>
            </w:r>
          </w:p>
        </w:tc>
      </w:tr>
      <w:tr w:rsidR="004D3558" w:rsidRPr="00766C49" w14:paraId="7E6BE22F" w14:textId="77777777" w:rsidTr="00C51837">
        <w:tc>
          <w:tcPr>
            <w:tcW w:w="3609" w:type="dxa"/>
            <w:tcBorders>
              <w:bottom w:val="single" w:sz="6" w:space="0" w:color="146EB4"/>
            </w:tcBorders>
            <w:tcMar>
              <w:top w:w="24" w:type="dxa"/>
              <w:left w:w="120" w:type="dxa"/>
              <w:bottom w:w="24" w:type="dxa"/>
              <w:right w:w="120" w:type="dxa"/>
            </w:tcMar>
            <w:hideMark/>
          </w:tcPr>
          <w:p w14:paraId="43447F7D" w14:textId="0566392D" w:rsidR="004D3558" w:rsidRPr="00766C49" w:rsidRDefault="004D3558" w:rsidP="004D3558">
            <w:pPr>
              <w:pStyle w:val="Tabletext"/>
            </w:pPr>
            <w:r w:rsidRPr="00114C63">
              <w:rPr>
                <w:b/>
                <w:bCs/>
              </w:rPr>
              <w:t>AWS S3 bucket name</w:t>
            </w:r>
            <w:r w:rsidRPr="00114C63" w:rsidDel="00114C63">
              <w:rPr>
                <w:b/>
                <w:bCs/>
              </w:rPr>
              <w:t xml:space="preserve"> </w:t>
            </w:r>
            <w:r w:rsidRPr="00766C49">
              <w:t>(</w:t>
            </w:r>
            <w:r w:rsidRPr="00114C63">
              <w:rPr>
                <w:rStyle w:val="Parameterintable"/>
              </w:rPr>
              <w:t>Section7dSecurityHubLogsBucket</w:t>
            </w:r>
            <w:r w:rsidR="006F3F41">
              <w:rPr>
                <w:rStyle w:val="Parameterintable"/>
              </w:rPr>
              <w:br/>
            </w:r>
            <w:r w:rsidRPr="00114C63">
              <w:rPr>
                <w:rStyle w:val="Parameterintable"/>
              </w:rPr>
              <w:t>Name</w:t>
            </w:r>
            <w:r w:rsidRPr="00766C49">
              <w:t xml:space="preserve">) </w:t>
            </w:r>
          </w:p>
        </w:tc>
        <w:tc>
          <w:tcPr>
            <w:tcW w:w="1843" w:type="dxa"/>
            <w:tcBorders>
              <w:bottom w:val="single" w:sz="6" w:space="0" w:color="146EB4"/>
            </w:tcBorders>
            <w:tcMar>
              <w:top w:w="24" w:type="dxa"/>
              <w:left w:w="120" w:type="dxa"/>
              <w:bottom w:w="24" w:type="dxa"/>
              <w:right w:w="120" w:type="dxa"/>
            </w:tcMar>
            <w:hideMark/>
          </w:tcPr>
          <w:p w14:paraId="35DBB627" w14:textId="6162162A"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hideMark/>
          </w:tcPr>
          <w:p w14:paraId="48E7C48B" w14:textId="0BCE1B8D" w:rsidR="004D3558" w:rsidRPr="00766C49" w:rsidRDefault="004D3558" w:rsidP="004D3558">
            <w:pPr>
              <w:pStyle w:val="Tabletext"/>
            </w:pPr>
            <w:r w:rsidRPr="00F377FC">
              <w:t xml:space="preserve">Required when </w:t>
            </w:r>
            <w:r w:rsidR="00920C2F" w:rsidRPr="00114C63">
              <w:rPr>
                <w:rStyle w:val="Parameterintable"/>
              </w:rPr>
              <w:t>Section7cSecurityHubCreateBucket</w:t>
            </w:r>
            <w:r w:rsidR="00920C2F" w:rsidRPr="00AB5E06" w:rsidDel="00920C2F">
              <w:t xml:space="preserve"> </w:t>
            </w:r>
            <w:r w:rsidR="00223A26">
              <w:t xml:space="preserve">is set to </w:t>
            </w:r>
            <w:r w:rsidR="00223A26" w:rsidRPr="003E0FB1">
              <w:rPr>
                <w:b/>
              </w:rPr>
              <w:t>No</w:t>
            </w:r>
            <w:r w:rsidRPr="00F377FC">
              <w:t xml:space="preserve">. Provide an Existing bucket name which has </w:t>
            </w:r>
            <w:r w:rsidR="00634787">
              <w:t xml:space="preserve">AWS </w:t>
            </w:r>
            <w:r w:rsidRPr="00F377FC">
              <w:t>Security Hub logs.</w:t>
            </w:r>
          </w:p>
        </w:tc>
      </w:tr>
      <w:tr w:rsidR="00766C49" w:rsidRPr="00766C49" w14:paraId="36F70252" w14:textId="77777777" w:rsidTr="00C51837">
        <w:tc>
          <w:tcPr>
            <w:tcW w:w="3609" w:type="dxa"/>
            <w:tcMar>
              <w:top w:w="24" w:type="dxa"/>
              <w:left w:w="120" w:type="dxa"/>
              <w:bottom w:w="24" w:type="dxa"/>
              <w:right w:w="120" w:type="dxa"/>
            </w:tcMar>
            <w:hideMark/>
          </w:tcPr>
          <w:p w14:paraId="0BD10F2D" w14:textId="17E8CC87" w:rsidR="00766C49" w:rsidRPr="00766C49" w:rsidRDefault="00114C63" w:rsidP="00B50122">
            <w:pPr>
              <w:pStyle w:val="Tabletext"/>
            </w:pPr>
            <w:r w:rsidRPr="00114C63">
              <w:rPr>
                <w:b/>
                <w:bCs/>
              </w:rPr>
              <w:t xml:space="preserve">Create Amazon S3 </w:t>
            </w:r>
            <w:r w:rsidR="00A45E64" w:rsidRPr="00114C63">
              <w:rPr>
                <w:b/>
                <w:bCs/>
              </w:rPr>
              <w:t>logs source</w:t>
            </w:r>
            <w:r w:rsidR="00A45E64" w:rsidRPr="00114C63" w:rsidDel="00114C63">
              <w:rPr>
                <w:b/>
                <w:bCs/>
              </w:rPr>
              <w:t xml:space="preserve"> </w:t>
            </w:r>
            <w:r w:rsidR="00766C49" w:rsidRPr="00766C49">
              <w:t>(</w:t>
            </w:r>
            <w:r w:rsidRPr="00114C63">
              <w:rPr>
                <w:rStyle w:val="Parameterintable"/>
              </w:rPr>
              <w:t>Section7eSecurityHubCreateS3</w:t>
            </w:r>
            <w:r w:rsidR="006F3F41">
              <w:rPr>
                <w:rStyle w:val="Parameterintable"/>
              </w:rPr>
              <w:br/>
            </w:r>
            <w:r w:rsidRPr="00114C63">
              <w:rPr>
                <w:rStyle w:val="Parameterintable"/>
              </w:rPr>
              <w:t>Source</w:t>
            </w:r>
            <w:r w:rsidR="00766C49" w:rsidRPr="00766C49">
              <w:t xml:space="preserve">) </w:t>
            </w:r>
          </w:p>
        </w:tc>
        <w:tc>
          <w:tcPr>
            <w:tcW w:w="1843" w:type="dxa"/>
            <w:tcMar>
              <w:top w:w="24" w:type="dxa"/>
              <w:left w:w="120" w:type="dxa"/>
              <w:bottom w:w="24" w:type="dxa"/>
              <w:right w:w="120" w:type="dxa"/>
            </w:tcMar>
            <w:hideMark/>
          </w:tcPr>
          <w:p w14:paraId="6E3FEC9D" w14:textId="0B7662DD" w:rsidR="00766C49" w:rsidRPr="00766C49" w:rsidRDefault="00F377FC" w:rsidP="00A02627">
            <w:pPr>
              <w:pStyle w:val="Tabletext"/>
            </w:pPr>
            <w:r>
              <w:t>Yes</w:t>
            </w:r>
          </w:p>
        </w:tc>
        <w:tc>
          <w:tcPr>
            <w:tcW w:w="3908" w:type="dxa"/>
            <w:tcMar>
              <w:top w:w="24" w:type="dxa"/>
              <w:left w:w="120" w:type="dxa"/>
              <w:bottom w:w="24" w:type="dxa"/>
              <w:right w:w="120" w:type="dxa"/>
            </w:tcMar>
            <w:hideMark/>
          </w:tcPr>
          <w:p w14:paraId="256536E0" w14:textId="30DB87C6" w:rsidR="00766C49" w:rsidRPr="00766C49" w:rsidRDefault="00634787" w:rsidP="00AF235C">
            <w:pPr>
              <w:pStyle w:val="Tabletext"/>
            </w:pPr>
            <w:r>
              <w:t xml:space="preserve">Choose </w:t>
            </w:r>
            <w:r w:rsidR="00F377FC" w:rsidRPr="004C6265">
              <w:rPr>
                <w:b/>
              </w:rPr>
              <w:t>Yes</w:t>
            </w:r>
            <w:r w:rsidR="00F377FC">
              <w:t xml:space="preserve"> </w:t>
            </w:r>
            <w:r>
              <w:t>to c</w:t>
            </w:r>
            <w:r w:rsidR="00F377FC">
              <w:t xml:space="preserve">reate </w:t>
            </w:r>
            <w:r>
              <w:t xml:space="preserve">an </w:t>
            </w:r>
            <w:r w:rsidR="00F377FC">
              <w:t xml:space="preserve">S3 </w:t>
            </w:r>
            <w:r>
              <w:t xml:space="preserve">log source. Choose </w:t>
            </w:r>
            <w:r w:rsidRPr="004C6265">
              <w:rPr>
                <w:b/>
              </w:rPr>
              <w:t>N</w:t>
            </w:r>
            <w:r w:rsidR="00F377FC" w:rsidRPr="004C6265">
              <w:rPr>
                <w:b/>
              </w:rPr>
              <w:t>o</w:t>
            </w:r>
            <w:r w:rsidR="00F377FC">
              <w:t xml:space="preserve"> </w:t>
            </w:r>
            <w:r>
              <w:t>to s</w:t>
            </w:r>
            <w:r w:rsidR="00F377FC">
              <w:t xml:space="preserve">kip </w:t>
            </w:r>
            <w:r w:rsidR="00DD48A5">
              <w:t xml:space="preserve">the </w:t>
            </w:r>
            <w:r w:rsidR="00F377FC">
              <w:t xml:space="preserve">creation of </w:t>
            </w:r>
            <w:r w:rsidR="00DD48A5">
              <w:t>an</w:t>
            </w:r>
            <w:r>
              <w:t xml:space="preserve"> </w:t>
            </w:r>
            <w:r w:rsidR="00F377FC">
              <w:t xml:space="preserve">S3 </w:t>
            </w:r>
            <w:r>
              <w:t>log source</w:t>
            </w:r>
            <w:r w:rsidR="00F377FC">
              <w:t>.</w:t>
            </w:r>
          </w:p>
        </w:tc>
      </w:tr>
      <w:tr w:rsidR="00114C63" w:rsidRPr="00766C49" w14:paraId="2CAADEB7" w14:textId="77777777" w:rsidTr="00C51837">
        <w:tc>
          <w:tcPr>
            <w:tcW w:w="3609" w:type="dxa"/>
            <w:tcMar>
              <w:top w:w="24" w:type="dxa"/>
              <w:left w:w="120" w:type="dxa"/>
              <w:bottom w:w="24" w:type="dxa"/>
              <w:right w:w="120" w:type="dxa"/>
            </w:tcMar>
          </w:tcPr>
          <w:p w14:paraId="0407572F" w14:textId="662D0032" w:rsidR="00114C63" w:rsidRPr="00114C63" w:rsidRDefault="00114C63" w:rsidP="00114C63">
            <w:pPr>
              <w:pStyle w:val="Tabletext"/>
              <w:rPr>
                <w:b/>
                <w:bCs/>
              </w:rPr>
            </w:pPr>
            <w:r w:rsidRPr="00114C63">
              <w:rPr>
                <w:b/>
                <w:bCs/>
              </w:rPr>
              <w:t xml:space="preserve">Path </w:t>
            </w:r>
            <w:r w:rsidR="00A45E64" w:rsidRPr="00114C63">
              <w:rPr>
                <w:b/>
                <w:bCs/>
              </w:rPr>
              <w:t xml:space="preserve">expression </w:t>
            </w:r>
            <w:r w:rsidRPr="00114C63">
              <w:rPr>
                <w:b/>
                <w:bCs/>
              </w:rPr>
              <w:t xml:space="preserve">for the logs </w:t>
            </w:r>
            <w:r w:rsidRPr="00766C49">
              <w:t>(</w:t>
            </w:r>
            <w:r w:rsidRPr="00114C63">
              <w:rPr>
                <w:rStyle w:val="Parameterintable"/>
              </w:rPr>
              <w:t>Section7fSecurityHubBucketPath</w:t>
            </w:r>
            <w:r w:rsidR="006F3F41">
              <w:rPr>
                <w:rStyle w:val="Parameterintable"/>
              </w:rPr>
              <w:br/>
            </w:r>
            <w:r w:rsidRPr="00114C63">
              <w:rPr>
                <w:rStyle w:val="Parameterintable"/>
              </w:rPr>
              <w:t>Expression</w:t>
            </w:r>
            <w:r w:rsidRPr="00766C49">
              <w:t xml:space="preserve">) </w:t>
            </w:r>
          </w:p>
        </w:tc>
        <w:tc>
          <w:tcPr>
            <w:tcW w:w="1843" w:type="dxa"/>
            <w:tcMar>
              <w:top w:w="24" w:type="dxa"/>
              <w:left w:w="120" w:type="dxa"/>
              <w:bottom w:w="24" w:type="dxa"/>
              <w:right w:w="120" w:type="dxa"/>
            </w:tcMar>
          </w:tcPr>
          <w:p w14:paraId="28A85642" w14:textId="3EA18E4E" w:rsidR="00114C63" w:rsidRPr="00766C49" w:rsidRDefault="00F377FC" w:rsidP="00114C63">
            <w:pPr>
              <w:pStyle w:val="Tabletext"/>
            </w:pPr>
            <w:r w:rsidRPr="00F377FC">
              <w:t>*</w:t>
            </w:r>
            <w:proofErr w:type="spellStart"/>
            <w:r w:rsidRPr="00F377FC">
              <w:t>securityhub</w:t>
            </w:r>
            <w:proofErr w:type="spellEnd"/>
            <w:r w:rsidRPr="00F377FC">
              <w:t>*/*</w:t>
            </w:r>
          </w:p>
        </w:tc>
        <w:tc>
          <w:tcPr>
            <w:tcW w:w="3908" w:type="dxa"/>
            <w:tcMar>
              <w:top w:w="24" w:type="dxa"/>
              <w:left w:w="120" w:type="dxa"/>
              <w:bottom w:w="24" w:type="dxa"/>
              <w:right w:w="120" w:type="dxa"/>
            </w:tcMar>
          </w:tcPr>
          <w:p w14:paraId="5D01E494" w14:textId="70F49629" w:rsidR="00114C63" w:rsidRPr="00766C49" w:rsidRDefault="00F377FC" w:rsidP="00AF235C">
            <w:pPr>
              <w:pStyle w:val="Tabletext"/>
            </w:pPr>
            <w:r w:rsidRPr="00F377FC">
              <w:t xml:space="preserve">Path expression to match the folder structure for </w:t>
            </w:r>
            <w:r w:rsidR="002F5CF0">
              <w:t xml:space="preserve">AWS </w:t>
            </w:r>
            <w:r w:rsidRPr="00F377FC">
              <w:t>Security Hub logs</w:t>
            </w:r>
            <w:r w:rsidR="002F5CF0">
              <w:t xml:space="preserve"> (for example,</w:t>
            </w:r>
            <w:r w:rsidRPr="00F377FC">
              <w:t xml:space="preserve"> </w:t>
            </w:r>
            <w:r w:rsidRPr="004C6265">
              <w:rPr>
                <w:rStyle w:val="CodeInline"/>
                <w:sz w:val="18"/>
              </w:rPr>
              <w:t>*</w:t>
            </w:r>
            <w:proofErr w:type="spellStart"/>
            <w:r w:rsidRPr="004C6265">
              <w:rPr>
                <w:rStyle w:val="CodeInline"/>
                <w:sz w:val="18"/>
              </w:rPr>
              <w:t>securityhub</w:t>
            </w:r>
            <w:proofErr w:type="spellEnd"/>
            <w:r w:rsidRPr="004C6265">
              <w:rPr>
                <w:rStyle w:val="CodeInline"/>
                <w:sz w:val="18"/>
              </w:rPr>
              <w:t>*/*</w:t>
            </w:r>
            <w:r w:rsidR="002F5CF0" w:rsidRPr="004C6265">
              <w:t>)</w:t>
            </w:r>
          </w:p>
        </w:tc>
      </w:tr>
      <w:tr w:rsidR="004D3558" w:rsidRPr="00766C49" w14:paraId="6B359B47" w14:textId="77777777" w:rsidTr="00611014">
        <w:tc>
          <w:tcPr>
            <w:tcW w:w="3609" w:type="dxa"/>
            <w:tcBorders>
              <w:bottom w:val="single" w:sz="6" w:space="0" w:color="146EB4"/>
            </w:tcBorders>
            <w:tcMar>
              <w:top w:w="24" w:type="dxa"/>
              <w:left w:w="120" w:type="dxa"/>
              <w:bottom w:w="24" w:type="dxa"/>
              <w:right w:w="120" w:type="dxa"/>
            </w:tcMar>
          </w:tcPr>
          <w:p w14:paraId="179F823B" w14:textId="748470D3" w:rsidR="004D3558" w:rsidRPr="00114C63" w:rsidRDefault="004D3558" w:rsidP="004D3558">
            <w:pPr>
              <w:pStyle w:val="Tabletext"/>
              <w:rPr>
                <w:b/>
                <w:bCs/>
              </w:rPr>
            </w:pPr>
            <w:r w:rsidRPr="00114C63">
              <w:rPr>
                <w:b/>
                <w:bCs/>
              </w:rPr>
              <w:t>Amazon S3 logs source category</w:t>
            </w:r>
            <w:r>
              <w:rPr>
                <w:b/>
                <w:bCs/>
              </w:rPr>
              <w:br/>
            </w:r>
            <w:r w:rsidRPr="00766C49">
              <w:t>(</w:t>
            </w:r>
            <w:r w:rsidRPr="00114C63">
              <w:rPr>
                <w:rStyle w:val="Parameterintable"/>
              </w:rPr>
              <w:t>Section7gSecurityHubLogsSource</w:t>
            </w:r>
            <w:r w:rsidR="006F3F41">
              <w:rPr>
                <w:rStyle w:val="Parameterintable"/>
              </w:rPr>
              <w:br/>
            </w:r>
            <w:proofErr w:type="spellStart"/>
            <w:r w:rsidRPr="00114C63">
              <w:rPr>
                <w:rStyle w:val="Parameterintable"/>
              </w:rPr>
              <w:t>CategoryName</w:t>
            </w:r>
            <w:proofErr w:type="spellEnd"/>
            <w:r w:rsidRPr="00766C49">
              <w:t xml:space="preserve">) </w:t>
            </w:r>
          </w:p>
        </w:tc>
        <w:tc>
          <w:tcPr>
            <w:tcW w:w="1843" w:type="dxa"/>
            <w:tcBorders>
              <w:bottom w:val="single" w:sz="6" w:space="0" w:color="146EB4"/>
            </w:tcBorders>
            <w:tcMar>
              <w:top w:w="24" w:type="dxa"/>
              <w:left w:w="120" w:type="dxa"/>
              <w:bottom w:w="24" w:type="dxa"/>
              <w:right w:w="120" w:type="dxa"/>
            </w:tcMar>
          </w:tcPr>
          <w:p w14:paraId="5D53DD42" w14:textId="17E945DE"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tcPr>
          <w:p w14:paraId="755C2648" w14:textId="5D4243B0" w:rsidR="004D3558" w:rsidRPr="00766C49" w:rsidRDefault="002F5CF0" w:rsidP="00AF235C">
            <w:pPr>
              <w:pStyle w:val="Tabletext"/>
            </w:pPr>
            <w:r w:rsidRPr="00F377FC">
              <w:t>Used for app installation.</w:t>
            </w:r>
            <w:r>
              <w:t xml:space="preserve"> This is r</w:t>
            </w:r>
            <w:r w:rsidR="004D3558" w:rsidRPr="00F377FC">
              <w:t xml:space="preserve">equired when </w:t>
            </w:r>
            <w:r w:rsidR="00920C2F" w:rsidRPr="00114C63">
              <w:rPr>
                <w:rStyle w:val="Parameterintable"/>
              </w:rPr>
              <w:t>Section7eSecurityHubCreateS3</w:t>
            </w:r>
            <w:r w:rsidR="00920C2F">
              <w:rPr>
                <w:rStyle w:val="Parameterintable"/>
              </w:rPr>
              <w:br/>
            </w:r>
            <w:r w:rsidR="00920C2F" w:rsidRPr="00114C63">
              <w:rPr>
                <w:rStyle w:val="Parameterintable"/>
              </w:rPr>
              <w:t>Source</w:t>
            </w:r>
            <w:r w:rsidR="00920C2F" w:rsidRPr="00AB5E06" w:rsidDel="00920C2F">
              <w:t xml:space="preserve"> </w:t>
            </w:r>
            <w:r w:rsidR="00223A26">
              <w:t xml:space="preserve">is set to </w:t>
            </w:r>
            <w:r w:rsidR="00223A26" w:rsidRPr="003E0FB1">
              <w:rPr>
                <w:b/>
              </w:rPr>
              <w:t>No</w:t>
            </w:r>
            <w:r w:rsidR="004D3558" w:rsidRPr="00F377FC">
              <w:t xml:space="preserve">. Provide an existing source category name </w:t>
            </w:r>
            <w:r>
              <w:t>for</w:t>
            </w:r>
            <w:r w:rsidR="004D3558" w:rsidRPr="00F377FC">
              <w:t xml:space="preserve"> collecting Security Hub </w:t>
            </w:r>
            <w:r>
              <w:t>l</w:t>
            </w:r>
            <w:r w:rsidR="004D3558" w:rsidRPr="00F377FC">
              <w:t xml:space="preserve">ogs. </w:t>
            </w:r>
          </w:p>
        </w:tc>
      </w:tr>
    </w:tbl>
    <w:p w14:paraId="43605CE9" w14:textId="28E69A7E" w:rsidR="00766C49" w:rsidRDefault="00503C6C" w:rsidP="00766C49">
      <w:pPr>
        <w:spacing w:before="280" w:after="140"/>
        <w:ind w:left="461"/>
        <w:rPr>
          <w:i/>
          <w:color w:val="20201F"/>
        </w:rPr>
      </w:pPr>
      <w:r w:rsidRPr="00503C6C">
        <w:rPr>
          <w:i/>
          <w:color w:val="20201F"/>
        </w:rPr>
        <w:t xml:space="preserve">AWS WAF </w:t>
      </w:r>
      <w:r w:rsidR="004D3558">
        <w:rPr>
          <w:i/>
          <w:color w:val="20201F"/>
        </w:rPr>
        <w:t>c</w:t>
      </w:r>
      <w:r w:rsidRPr="00503C6C">
        <w:rPr>
          <w:i/>
          <w:color w:val="20201F"/>
        </w:rPr>
        <w:t>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984"/>
        <w:gridCol w:w="3908"/>
      </w:tblGrid>
      <w:tr w:rsidR="00766C49" w:rsidRPr="00A02627" w14:paraId="3740AE47"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1843265A" w14:textId="2F97F729" w:rsidR="00766C49" w:rsidRPr="00A02627" w:rsidRDefault="004E6039" w:rsidP="00A02627">
            <w:pPr>
              <w:pStyle w:val="Tabletext"/>
              <w:rPr>
                <w:b/>
              </w:rPr>
            </w:pPr>
            <w:r w:rsidRPr="00A02627">
              <w:rPr>
                <w:b/>
              </w:rPr>
              <w:t>Parameter label</w:t>
            </w:r>
            <w:r w:rsidRPr="00A02627">
              <w:rPr>
                <w:b/>
              </w:rPr>
              <w:br/>
            </w:r>
            <w:r w:rsidR="00766C49" w:rsidRPr="00A02627">
              <w:rPr>
                <w:b/>
              </w:rPr>
              <w:t xml:space="preserve">(name) </w:t>
            </w:r>
          </w:p>
        </w:tc>
        <w:tc>
          <w:tcPr>
            <w:tcW w:w="1984" w:type="dxa"/>
            <w:tcBorders>
              <w:top w:val="single" w:sz="6" w:space="0" w:color="146EB4"/>
              <w:bottom w:val="single" w:sz="6" w:space="0" w:color="146EB4"/>
            </w:tcBorders>
            <w:shd w:val="clear" w:color="auto" w:fill="CBD5E9"/>
            <w:vAlign w:val="center"/>
            <w:hideMark/>
          </w:tcPr>
          <w:p w14:paraId="632318FE" w14:textId="77777777" w:rsidR="00766C49" w:rsidRPr="00A02627" w:rsidRDefault="00766C49" w:rsidP="00A02627">
            <w:pPr>
              <w:pStyle w:val="Tabletext"/>
              <w:rPr>
                <w:b/>
              </w:rPr>
            </w:pPr>
            <w:r w:rsidRPr="00A02627">
              <w:rPr>
                <w:b/>
              </w:rPr>
              <w:t xml:space="preserve">Default </w:t>
            </w:r>
          </w:p>
        </w:tc>
        <w:tc>
          <w:tcPr>
            <w:tcW w:w="3908" w:type="dxa"/>
            <w:tcBorders>
              <w:top w:val="single" w:sz="6" w:space="0" w:color="146EB4"/>
              <w:bottom w:val="single" w:sz="6" w:space="0" w:color="146EB4"/>
            </w:tcBorders>
            <w:shd w:val="clear" w:color="auto" w:fill="CBD5E9"/>
            <w:vAlign w:val="center"/>
            <w:hideMark/>
          </w:tcPr>
          <w:p w14:paraId="5482C15B" w14:textId="77777777" w:rsidR="00766C49" w:rsidRPr="00A02627" w:rsidRDefault="00766C49" w:rsidP="00A02627">
            <w:pPr>
              <w:pStyle w:val="Tabletext"/>
              <w:rPr>
                <w:b/>
              </w:rPr>
            </w:pPr>
            <w:r w:rsidRPr="00A02627">
              <w:rPr>
                <w:b/>
              </w:rPr>
              <w:t xml:space="preserve">Description </w:t>
            </w:r>
          </w:p>
        </w:tc>
      </w:tr>
      <w:tr w:rsidR="00766C49" w:rsidRPr="00766C49" w14:paraId="04A251D8" w14:textId="77777777" w:rsidTr="00C51837">
        <w:tc>
          <w:tcPr>
            <w:tcW w:w="3468" w:type="dxa"/>
            <w:tcBorders>
              <w:bottom w:val="single" w:sz="6" w:space="0" w:color="146EB4"/>
            </w:tcBorders>
            <w:tcMar>
              <w:top w:w="24" w:type="dxa"/>
              <w:left w:w="120" w:type="dxa"/>
              <w:bottom w:w="24" w:type="dxa"/>
              <w:right w:w="120" w:type="dxa"/>
            </w:tcMar>
            <w:hideMark/>
          </w:tcPr>
          <w:p w14:paraId="476ABB0D" w14:textId="155967CA" w:rsidR="00766C49" w:rsidRPr="00766C49" w:rsidRDefault="009C1D8F" w:rsidP="00B50122">
            <w:pPr>
              <w:pStyle w:val="Tabletext"/>
            </w:pPr>
            <w:r w:rsidRPr="009C1D8F">
              <w:rPr>
                <w:b/>
                <w:bCs/>
              </w:rPr>
              <w:t>Install AWS WAF</w:t>
            </w:r>
            <w:r w:rsidR="00766C49" w:rsidRPr="00766C49">
              <w:br/>
              <w:t>(</w:t>
            </w:r>
            <w:r w:rsidRPr="009C1D8F">
              <w:rPr>
                <w:rStyle w:val="Parameterintable"/>
              </w:rPr>
              <w:t>Section8aInstallWafApp</w:t>
            </w:r>
            <w:r w:rsidR="00766C49" w:rsidRPr="00766C49">
              <w:t xml:space="preserve">) </w:t>
            </w:r>
          </w:p>
        </w:tc>
        <w:tc>
          <w:tcPr>
            <w:tcW w:w="1984" w:type="dxa"/>
            <w:tcBorders>
              <w:bottom w:val="single" w:sz="6" w:space="0" w:color="146EB4"/>
            </w:tcBorders>
            <w:tcMar>
              <w:top w:w="24" w:type="dxa"/>
              <w:left w:w="120" w:type="dxa"/>
              <w:bottom w:w="24" w:type="dxa"/>
              <w:right w:w="120" w:type="dxa"/>
            </w:tcMar>
            <w:hideMark/>
          </w:tcPr>
          <w:p w14:paraId="6496B2B8" w14:textId="392E08A9" w:rsidR="00766C49" w:rsidRPr="00766C49" w:rsidRDefault="00162483" w:rsidP="00A02627">
            <w:pPr>
              <w:pStyle w:val="Tabletext"/>
            </w:pPr>
            <w:r w:rsidRPr="00162483">
              <w:t>Yes</w:t>
            </w:r>
          </w:p>
        </w:tc>
        <w:tc>
          <w:tcPr>
            <w:tcW w:w="3908" w:type="dxa"/>
            <w:tcBorders>
              <w:bottom w:val="single" w:sz="6" w:space="0" w:color="146EB4"/>
            </w:tcBorders>
            <w:tcMar>
              <w:top w:w="24" w:type="dxa"/>
              <w:left w:w="120" w:type="dxa"/>
              <w:bottom w:w="24" w:type="dxa"/>
              <w:right w:w="120" w:type="dxa"/>
            </w:tcMar>
            <w:hideMark/>
          </w:tcPr>
          <w:p w14:paraId="04532440" w14:textId="50F5C3A2" w:rsidR="00766C49" w:rsidRPr="00766C49" w:rsidRDefault="00767DC7" w:rsidP="00AF235C">
            <w:pPr>
              <w:pStyle w:val="Tabletext"/>
            </w:pPr>
            <w:r>
              <w:t xml:space="preserve">Choose </w:t>
            </w:r>
            <w:r w:rsidR="00162483" w:rsidRPr="004C6265">
              <w:rPr>
                <w:b/>
              </w:rPr>
              <w:t>Yes</w:t>
            </w:r>
            <w:r w:rsidR="00162483">
              <w:t xml:space="preserve"> </w:t>
            </w:r>
            <w:r>
              <w:t>to i</w:t>
            </w:r>
            <w:r w:rsidR="00162483">
              <w:t xml:space="preserve">nstall AWS WAF. </w:t>
            </w:r>
            <w:r>
              <w:t xml:space="preserve">Choose </w:t>
            </w:r>
            <w:r w:rsidR="00162483" w:rsidRPr="004C6265">
              <w:rPr>
                <w:b/>
              </w:rPr>
              <w:t>No</w:t>
            </w:r>
            <w:r w:rsidR="00162483">
              <w:t xml:space="preserve"> </w:t>
            </w:r>
            <w:r>
              <w:t>to s</w:t>
            </w:r>
            <w:r w:rsidR="00162483">
              <w:t xml:space="preserve">kip </w:t>
            </w:r>
            <w:r>
              <w:t>the installation</w:t>
            </w:r>
            <w:r w:rsidR="00DD48A5">
              <w:t xml:space="preserve"> of AWS WAF</w:t>
            </w:r>
            <w:r w:rsidR="00162483">
              <w:t>.</w:t>
            </w:r>
          </w:p>
        </w:tc>
      </w:tr>
      <w:tr w:rsidR="00766C49" w:rsidRPr="00766C49" w14:paraId="6D2FC714" w14:textId="77777777" w:rsidTr="00C51837">
        <w:tc>
          <w:tcPr>
            <w:tcW w:w="3468" w:type="dxa"/>
            <w:tcBorders>
              <w:bottom w:val="single" w:sz="6" w:space="0" w:color="146EB4"/>
            </w:tcBorders>
            <w:tcMar>
              <w:top w:w="24" w:type="dxa"/>
              <w:left w:w="120" w:type="dxa"/>
              <w:bottom w:w="24" w:type="dxa"/>
              <w:right w:w="120" w:type="dxa"/>
            </w:tcMar>
            <w:hideMark/>
          </w:tcPr>
          <w:p w14:paraId="622A6D7C" w14:textId="795C9274" w:rsidR="00766C49" w:rsidRPr="00766C49" w:rsidRDefault="009C1D8F" w:rsidP="00157E18">
            <w:pPr>
              <w:pStyle w:val="Tabletext"/>
            </w:pPr>
            <w:r w:rsidRPr="009C1D8F">
              <w:rPr>
                <w:b/>
                <w:bCs/>
              </w:rPr>
              <w:t xml:space="preserve">Create a </w:t>
            </w:r>
            <w:r w:rsidR="00A45E64" w:rsidRPr="009C1D8F">
              <w:rPr>
                <w:b/>
                <w:bCs/>
              </w:rPr>
              <w:t xml:space="preserve">delivery stream </w:t>
            </w:r>
            <w:r w:rsidR="00766C49" w:rsidRPr="00766C49">
              <w:t>(</w:t>
            </w:r>
            <w:r w:rsidRPr="009C1D8F">
              <w:rPr>
                <w:rStyle w:val="Parameterintable"/>
              </w:rPr>
              <w:t>Section8bCreateDeliveryStream</w:t>
            </w:r>
            <w:r w:rsidR="00766C49" w:rsidRPr="00766C49">
              <w:t>)</w:t>
            </w:r>
          </w:p>
        </w:tc>
        <w:tc>
          <w:tcPr>
            <w:tcW w:w="1984" w:type="dxa"/>
            <w:tcBorders>
              <w:bottom w:val="single" w:sz="6" w:space="0" w:color="146EB4"/>
            </w:tcBorders>
            <w:tcMar>
              <w:top w:w="24" w:type="dxa"/>
              <w:left w:w="120" w:type="dxa"/>
              <w:bottom w:w="24" w:type="dxa"/>
              <w:right w:w="120" w:type="dxa"/>
            </w:tcMar>
            <w:hideMark/>
          </w:tcPr>
          <w:p w14:paraId="10B719B9" w14:textId="3DB6BEB8" w:rsidR="00766C49" w:rsidRPr="00766C49" w:rsidRDefault="00162483" w:rsidP="00A02627">
            <w:pPr>
              <w:pStyle w:val="Tabletext"/>
            </w:pPr>
            <w:del w:id="105" w:author="Arun Patyal" w:date="2021-09-01T17:44:00Z">
              <w:r w:rsidRPr="00162483" w:rsidDel="00A70559">
                <w:delText>Yes</w:delText>
              </w:r>
            </w:del>
            <w:ins w:id="106" w:author="Arun Patyal" w:date="2021-09-01T17:44:00Z">
              <w:r w:rsidR="00A70559">
                <w:t>No</w:t>
              </w:r>
            </w:ins>
          </w:p>
        </w:tc>
        <w:tc>
          <w:tcPr>
            <w:tcW w:w="3908" w:type="dxa"/>
            <w:tcBorders>
              <w:bottom w:val="single" w:sz="6" w:space="0" w:color="146EB4"/>
            </w:tcBorders>
            <w:tcMar>
              <w:top w:w="24" w:type="dxa"/>
              <w:left w:w="120" w:type="dxa"/>
              <w:bottom w:w="24" w:type="dxa"/>
              <w:right w:w="120" w:type="dxa"/>
            </w:tcMar>
            <w:hideMark/>
          </w:tcPr>
          <w:p w14:paraId="5B62825B" w14:textId="79EC3C7E" w:rsidR="00766C49" w:rsidRPr="00766C49" w:rsidRDefault="00767DC7" w:rsidP="00AF235C">
            <w:pPr>
              <w:pStyle w:val="Tabletext"/>
            </w:pPr>
            <w:r>
              <w:t xml:space="preserve">Choose </w:t>
            </w:r>
            <w:r w:rsidR="00162483" w:rsidRPr="004C6265">
              <w:rPr>
                <w:b/>
              </w:rPr>
              <w:t>Yes</w:t>
            </w:r>
            <w:r>
              <w:t xml:space="preserve"> to </w:t>
            </w:r>
            <w:r w:rsidR="00162483">
              <w:t xml:space="preserve">create Kinesis </w:t>
            </w:r>
            <w:r w:rsidR="00AB5E06">
              <w:t>Data Firehose delivery s</w:t>
            </w:r>
            <w:r w:rsidR="00162483">
              <w:t>tream.</w:t>
            </w:r>
            <w:r w:rsidR="00954FC0">
              <w:t xml:space="preserve"> Choose </w:t>
            </w:r>
            <w:r w:rsidR="00954FC0" w:rsidRPr="004C6265">
              <w:rPr>
                <w:b/>
              </w:rPr>
              <w:t>No</w:t>
            </w:r>
            <w:r w:rsidR="00954FC0">
              <w:t xml:space="preserve"> </w:t>
            </w:r>
            <w:r w:rsidR="00DD48A5">
              <w:t xml:space="preserve">to skip the creation of </w:t>
            </w:r>
            <w:r w:rsidR="00AB5E06">
              <w:t xml:space="preserve">a </w:t>
            </w:r>
            <w:r w:rsidR="00DD48A5">
              <w:t xml:space="preserve">Kinesis </w:t>
            </w:r>
            <w:r w:rsidR="00AB5E06">
              <w:t>Data Firehose delivery stream</w:t>
            </w:r>
            <w:r w:rsidR="00DD48A5" w:rsidRPr="004C6265">
              <w:t>.</w:t>
            </w:r>
          </w:p>
        </w:tc>
      </w:tr>
      <w:tr w:rsidR="00766C49" w:rsidRPr="00766C49" w14:paraId="4AE1B5F5" w14:textId="77777777" w:rsidTr="00C51837">
        <w:tc>
          <w:tcPr>
            <w:tcW w:w="3468" w:type="dxa"/>
            <w:tcBorders>
              <w:bottom w:val="single" w:sz="6" w:space="0" w:color="146EB4"/>
            </w:tcBorders>
            <w:tcMar>
              <w:top w:w="24" w:type="dxa"/>
              <w:left w:w="120" w:type="dxa"/>
              <w:bottom w:w="24" w:type="dxa"/>
              <w:right w:w="120" w:type="dxa"/>
            </w:tcMar>
            <w:hideMark/>
          </w:tcPr>
          <w:p w14:paraId="5CF54B4A" w14:textId="2D7903CF" w:rsidR="00766C49" w:rsidRPr="00766C49" w:rsidRDefault="009C1D8F" w:rsidP="007B317A">
            <w:pPr>
              <w:pStyle w:val="Tabletext"/>
            </w:pPr>
            <w:r w:rsidRPr="009C1D8F">
              <w:rPr>
                <w:b/>
                <w:bCs/>
              </w:rPr>
              <w:lastRenderedPageBreak/>
              <w:t xml:space="preserve">Create AWS S3 </w:t>
            </w:r>
            <w:r w:rsidR="00A45E64" w:rsidRPr="009C1D8F">
              <w:rPr>
                <w:b/>
                <w:bCs/>
              </w:rPr>
              <w:t>bucket</w:t>
            </w:r>
            <w:r w:rsidR="00766C49" w:rsidRPr="00766C49">
              <w:br/>
              <w:t>(</w:t>
            </w:r>
            <w:r w:rsidRPr="009C1D8F">
              <w:rPr>
                <w:rStyle w:val="Parameterintable"/>
              </w:rPr>
              <w:t>Section8cWafCreateBucket</w:t>
            </w:r>
            <w:r w:rsidR="00766C49" w:rsidRPr="00766C49">
              <w:t xml:space="preserve">) </w:t>
            </w:r>
          </w:p>
        </w:tc>
        <w:tc>
          <w:tcPr>
            <w:tcW w:w="1984" w:type="dxa"/>
            <w:tcBorders>
              <w:bottom w:val="single" w:sz="6" w:space="0" w:color="146EB4"/>
            </w:tcBorders>
            <w:tcMar>
              <w:top w:w="24" w:type="dxa"/>
              <w:left w:w="120" w:type="dxa"/>
              <w:bottom w:w="24" w:type="dxa"/>
              <w:right w:w="120" w:type="dxa"/>
            </w:tcMar>
            <w:hideMark/>
          </w:tcPr>
          <w:p w14:paraId="49564DFE" w14:textId="3EC14DA5" w:rsidR="00766C49" w:rsidRPr="00766C49" w:rsidRDefault="00284946" w:rsidP="00A02627">
            <w:pPr>
              <w:pStyle w:val="Tabletext"/>
            </w:pPr>
            <w:del w:id="107" w:author="Arun Patyal" w:date="2021-09-01T17:44:00Z">
              <w:r w:rsidRPr="00162483" w:rsidDel="00A70559">
                <w:delText>Yes</w:delText>
              </w:r>
            </w:del>
            <w:ins w:id="108" w:author="Arun Patyal" w:date="2021-09-01T17:44:00Z">
              <w:r w:rsidR="00A70559">
                <w:t>No</w:t>
              </w:r>
            </w:ins>
          </w:p>
        </w:tc>
        <w:tc>
          <w:tcPr>
            <w:tcW w:w="3908" w:type="dxa"/>
            <w:tcBorders>
              <w:bottom w:val="single" w:sz="6" w:space="0" w:color="146EB4"/>
            </w:tcBorders>
            <w:tcMar>
              <w:top w:w="24" w:type="dxa"/>
              <w:left w:w="120" w:type="dxa"/>
              <w:bottom w:w="24" w:type="dxa"/>
              <w:right w:w="120" w:type="dxa"/>
            </w:tcMar>
            <w:hideMark/>
          </w:tcPr>
          <w:p w14:paraId="0EFAE9A2" w14:textId="72937BBB" w:rsidR="00766C49" w:rsidRPr="00766C49" w:rsidRDefault="00767DC7">
            <w:pPr>
              <w:pStyle w:val="Tabletext"/>
            </w:pPr>
            <w:r>
              <w:t xml:space="preserve">Choose </w:t>
            </w:r>
            <w:r w:rsidR="00162483" w:rsidRPr="004C6265">
              <w:rPr>
                <w:b/>
              </w:rPr>
              <w:t>Yes</w:t>
            </w:r>
            <w:r w:rsidR="00162483">
              <w:t xml:space="preserve"> </w:t>
            </w:r>
            <w:r>
              <w:t>to c</w:t>
            </w:r>
            <w:r w:rsidR="00162483">
              <w:t>reate a</w:t>
            </w:r>
            <w:r w:rsidR="00DF5CEA">
              <w:t xml:space="preserve">n </w:t>
            </w:r>
            <w:r>
              <w:t>S3</w:t>
            </w:r>
            <w:r w:rsidR="00162483">
              <w:t xml:space="preserve"> bucket</w:t>
            </w:r>
            <w:r>
              <w:t xml:space="preserve">. Choose </w:t>
            </w:r>
            <w:r w:rsidR="00162483" w:rsidRPr="004C6265">
              <w:rPr>
                <w:b/>
              </w:rPr>
              <w:t>No</w:t>
            </w:r>
            <w:r>
              <w:t xml:space="preserve"> to use</w:t>
            </w:r>
            <w:r w:rsidR="00162483">
              <w:t xml:space="preserve"> an existing </w:t>
            </w:r>
            <w:r>
              <w:t xml:space="preserve">S3 </w:t>
            </w:r>
            <w:r w:rsidR="00162483">
              <w:t xml:space="preserve">bucket </w:t>
            </w:r>
            <w:r>
              <w:t>that</w:t>
            </w:r>
            <w:r w:rsidR="00162483">
              <w:t xml:space="preserve"> has AWS WAF </w:t>
            </w:r>
            <w:r>
              <w:t>l</w:t>
            </w:r>
            <w:r w:rsidR="00162483">
              <w:t>ogs.</w:t>
            </w:r>
          </w:p>
        </w:tc>
      </w:tr>
      <w:tr w:rsidR="004D3558" w:rsidRPr="00766C49" w14:paraId="4FE03FB6" w14:textId="77777777" w:rsidTr="00C51837">
        <w:tc>
          <w:tcPr>
            <w:tcW w:w="3468" w:type="dxa"/>
            <w:tcMar>
              <w:top w:w="24" w:type="dxa"/>
              <w:left w:w="120" w:type="dxa"/>
              <w:bottom w:w="24" w:type="dxa"/>
              <w:right w:w="120" w:type="dxa"/>
            </w:tcMar>
            <w:hideMark/>
          </w:tcPr>
          <w:p w14:paraId="500E4421" w14:textId="2146E6BD" w:rsidR="004D3558" w:rsidRPr="00766C49" w:rsidRDefault="004D3558" w:rsidP="004D3558">
            <w:pPr>
              <w:pStyle w:val="Tabletext"/>
            </w:pPr>
            <w:r w:rsidRPr="009C1D8F">
              <w:rPr>
                <w:b/>
                <w:bCs/>
              </w:rPr>
              <w:t>AWS S3 bucket name</w:t>
            </w:r>
            <w:r w:rsidRPr="00766C49">
              <w:br/>
              <w:t>(</w:t>
            </w:r>
            <w:r w:rsidRPr="009C1D8F">
              <w:rPr>
                <w:rStyle w:val="Parameterintable"/>
              </w:rPr>
              <w:t>Section8dWafLogsBucketName</w:t>
            </w:r>
            <w:r w:rsidRPr="00766C49">
              <w:t xml:space="preserve">) </w:t>
            </w:r>
          </w:p>
        </w:tc>
        <w:tc>
          <w:tcPr>
            <w:tcW w:w="1984" w:type="dxa"/>
            <w:tcMar>
              <w:top w:w="24" w:type="dxa"/>
              <w:left w:w="120" w:type="dxa"/>
              <w:bottom w:w="24" w:type="dxa"/>
              <w:right w:w="120" w:type="dxa"/>
            </w:tcMar>
            <w:hideMark/>
          </w:tcPr>
          <w:p w14:paraId="4E5894CF" w14:textId="1EFEB18B" w:rsidR="004D3558" w:rsidRPr="00766C49" w:rsidRDefault="004D3558" w:rsidP="004D3558">
            <w:pPr>
              <w:pStyle w:val="Tabletext"/>
            </w:pPr>
            <w:r>
              <w:t>—</w:t>
            </w:r>
          </w:p>
        </w:tc>
        <w:tc>
          <w:tcPr>
            <w:tcW w:w="3908" w:type="dxa"/>
            <w:tcMar>
              <w:top w:w="24" w:type="dxa"/>
              <w:left w:w="120" w:type="dxa"/>
              <w:bottom w:w="24" w:type="dxa"/>
              <w:right w:w="120" w:type="dxa"/>
            </w:tcMar>
            <w:hideMark/>
          </w:tcPr>
          <w:p w14:paraId="3751957A" w14:textId="5F194758" w:rsidR="004D3558" w:rsidRPr="00766C49" w:rsidRDefault="004D3558" w:rsidP="00AF235C">
            <w:pPr>
              <w:pStyle w:val="Tabletext"/>
            </w:pPr>
            <w:r w:rsidRPr="00284946">
              <w:t xml:space="preserve">Required when </w:t>
            </w:r>
            <w:r w:rsidR="00920C2F" w:rsidRPr="009C1D8F">
              <w:rPr>
                <w:rStyle w:val="Parameterintable"/>
              </w:rPr>
              <w:t>Section8cWafCreateBucket</w:t>
            </w:r>
            <w:r w:rsidR="00920C2F" w:rsidRPr="00AB5E06" w:rsidDel="00920C2F">
              <w:t xml:space="preserve"> </w:t>
            </w:r>
            <w:r w:rsidR="00223A26">
              <w:t xml:space="preserve">is set to </w:t>
            </w:r>
            <w:r w:rsidR="00223A26" w:rsidRPr="003E0FB1">
              <w:rPr>
                <w:b/>
              </w:rPr>
              <w:t>No</w:t>
            </w:r>
            <w:r w:rsidRPr="00284946">
              <w:t xml:space="preserve">. Provide an </w:t>
            </w:r>
            <w:r w:rsidR="00767DC7">
              <w:t>e</w:t>
            </w:r>
            <w:r w:rsidR="00767DC7" w:rsidRPr="00284946">
              <w:t xml:space="preserve">xisting </w:t>
            </w:r>
            <w:r w:rsidRPr="00284946">
              <w:t xml:space="preserve">bucket name </w:t>
            </w:r>
            <w:r w:rsidR="00767DC7">
              <w:t>that</w:t>
            </w:r>
            <w:r w:rsidR="00767DC7" w:rsidRPr="00284946">
              <w:t xml:space="preserve"> </w:t>
            </w:r>
            <w:r w:rsidRPr="00284946">
              <w:t>has AWS WAF logs.</w:t>
            </w:r>
          </w:p>
        </w:tc>
      </w:tr>
      <w:tr w:rsidR="009C1D8F" w:rsidRPr="00766C49" w14:paraId="041919D9" w14:textId="77777777" w:rsidTr="00C51837">
        <w:tc>
          <w:tcPr>
            <w:tcW w:w="3468" w:type="dxa"/>
            <w:tcMar>
              <w:top w:w="24" w:type="dxa"/>
              <w:left w:w="120" w:type="dxa"/>
              <w:bottom w:w="24" w:type="dxa"/>
              <w:right w:w="120" w:type="dxa"/>
            </w:tcMar>
          </w:tcPr>
          <w:p w14:paraId="1E85B383" w14:textId="2C2B33C4" w:rsidR="009C1D8F" w:rsidRPr="009C1D8F" w:rsidRDefault="009C1D8F" w:rsidP="00B50122">
            <w:pPr>
              <w:pStyle w:val="Tabletext"/>
              <w:rPr>
                <w:b/>
                <w:bCs/>
              </w:rPr>
            </w:pPr>
            <w:r w:rsidRPr="009C1D8F">
              <w:rPr>
                <w:b/>
                <w:bCs/>
              </w:rPr>
              <w:t xml:space="preserve">Create Amazon S3 </w:t>
            </w:r>
            <w:r w:rsidR="00A45E64" w:rsidRPr="009C1D8F">
              <w:rPr>
                <w:b/>
                <w:bCs/>
              </w:rPr>
              <w:t>logs source</w:t>
            </w:r>
            <w:r w:rsidRPr="00766C49">
              <w:br/>
              <w:t>(</w:t>
            </w:r>
            <w:r w:rsidRPr="009C1D8F">
              <w:rPr>
                <w:rStyle w:val="Parameterintable"/>
              </w:rPr>
              <w:t>Section8eWafCreateS3Source</w:t>
            </w:r>
            <w:r w:rsidRPr="00766C49">
              <w:t xml:space="preserve">) </w:t>
            </w:r>
          </w:p>
        </w:tc>
        <w:tc>
          <w:tcPr>
            <w:tcW w:w="1984" w:type="dxa"/>
            <w:tcMar>
              <w:top w:w="24" w:type="dxa"/>
              <w:left w:w="120" w:type="dxa"/>
              <w:bottom w:w="24" w:type="dxa"/>
              <w:right w:w="120" w:type="dxa"/>
            </w:tcMar>
          </w:tcPr>
          <w:p w14:paraId="0A447193" w14:textId="753AF42B" w:rsidR="009C1D8F" w:rsidRPr="00766C49" w:rsidRDefault="00284946" w:rsidP="009C1D8F">
            <w:pPr>
              <w:pStyle w:val="Tabletext"/>
            </w:pPr>
            <w:r>
              <w:t>Yes</w:t>
            </w:r>
          </w:p>
        </w:tc>
        <w:tc>
          <w:tcPr>
            <w:tcW w:w="3908" w:type="dxa"/>
            <w:tcMar>
              <w:top w:w="24" w:type="dxa"/>
              <w:left w:w="120" w:type="dxa"/>
              <w:bottom w:w="24" w:type="dxa"/>
              <w:right w:w="120" w:type="dxa"/>
            </w:tcMar>
          </w:tcPr>
          <w:p w14:paraId="7EC5C4BA" w14:textId="7D7CC61A" w:rsidR="009C1D8F" w:rsidRPr="00766C49" w:rsidRDefault="00767DC7" w:rsidP="00AF235C">
            <w:pPr>
              <w:pStyle w:val="Tabletext"/>
            </w:pPr>
            <w:r>
              <w:t xml:space="preserve">Choose </w:t>
            </w:r>
            <w:r w:rsidR="00284946" w:rsidRPr="004C6265">
              <w:rPr>
                <w:b/>
              </w:rPr>
              <w:t>Yes</w:t>
            </w:r>
            <w:r w:rsidR="00284946">
              <w:t xml:space="preserve"> </w:t>
            </w:r>
            <w:r>
              <w:t>to c</w:t>
            </w:r>
            <w:r w:rsidR="00284946">
              <w:t xml:space="preserve">reate </w:t>
            </w:r>
            <w:r>
              <w:t xml:space="preserve">an </w:t>
            </w:r>
            <w:r w:rsidR="00284946">
              <w:t xml:space="preserve">S3 </w:t>
            </w:r>
            <w:r>
              <w:t xml:space="preserve">log source. Choose </w:t>
            </w:r>
            <w:r w:rsidR="00284946" w:rsidRPr="004C6265">
              <w:rPr>
                <w:b/>
              </w:rPr>
              <w:t>No</w:t>
            </w:r>
            <w:r w:rsidR="00284946">
              <w:t xml:space="preserve"> </w:t>
            </w:r>
            <w:r>
              <w:t xml:space="preserve">to skip </w:t>
            </w:r>
            <w:r w:rsidR="00DD48A5">
              <w:t>the creation of</w:t>
            </w:r>
            <w:r>
              <w:t xml:space="preserve"> an S3 log source.</w:t>
            </w:r>
          </w:p>
        </w:tc>
      </w:tr>
      <w:tr w:rsidR="009C1D8F" w:rsidRPr="00766C49" w14:paraId="1314BDEF" w14:textId="77777777" w:rsidTr="00C51837">
        <w:tc>
          <w:tcPr>
            <w:tcW w:w="3468" w:type="dxa"/>
            <w:tcMar>
              <w:top w:w="24" w:type="dxa"/>
              <w:left w:w="120" w:type="dxa"/>
              <w:bottom w:w="24" w:type="dxa"/>
              <w:right w:w="120" w:type="dxa"/>
            </w:tcMar>
          </w:tcPr>
          <w:p w14:paraId="38AD8F4F" w14:textId="36C8DAB1" w:rsidR="009C1D8F" w:rsidRPr="009C1D8F" w:rsidRDefault="009C1D8F" w:rsidP="00B50122">
            <w:pPr>
              <w:pStyle w:val="Tabletext"/>
              <w:rPr>
                <w:b/>
                <w:bCs/>
              </w:rPr>
            </w:pPr>
            <w:r w:rsidRPr="009C1D8F">
              <w:rPr>
                <w:b/>
                <w:bCs/>
              </w:rPr>
              <w:t xml:space="preserve">Path </w:t>
            </w:r>
            <w:r w:rsidR="00A45E64" w:rsidRPr="009C1D8F">
              <w:rPr>
                <w:b/>
                <w:bCs/>
              </w:rPr>
              <w:t xml:space="preserve">expression </w:t>
            </w:r>
            <w:r w:rsidRPr="009C1D8F">
              <w:rPr>
                <w:b/>
                <w:bCs/>
              </w:rPr>
              <w:t>for logs</w:t>
            </w:r>
            <w:r w:rsidRPr="00766C49">
              <w:br/>
              <w:t>(</w:t>
            </w:r>
            <w:r w:rsidRPr="009C1D8F">
              <w:rPr>
                <w:rStyle w:val="Parameterintable"/>
              </w:rPr>
              <w:t>Section8fWafBucketPath</w:t>
            </w:r>
            <w:r w:rsidR="006F3F41">
              <w:rPr>
                <w:rStyle w:val="Parameterintable"/>
              </w:rPr>
              <w:br/>
            </w:r>
            <w:r w:rsidRPr="009C1D8F">
              <w:rPr>
                <w:rStyle w:val="Parameterintable"/>
              </w:rPr>
              <w:t>Expression</w:t>
            </w:r>
            <w:r w:rsidRPr="00766C49">
              <w:t xml:space="preserve">) </w:t>
            </w:r>
          </w:p>
        </w:tc>
        <w:tc>
          <w:tcPr>
            <w:tcW w:w="1984" w:type="dxa"/>
            <w:tcMar>
              <w:top w:w="24" w:type="dxa"/>
              <w:left w:w="120" w:type="dxa"/>
              <w:bottom w:w="24" w:type="dxa"/>
              <w:right w:w="120" w:type="dxa"/>
            </w:tcMar>
          </w:tcPr>
          <w:p w14:paraId="755F8F3B" w14:textId="548DFDC6" w:rsidR="009C1D8F" w:rsidRPr="00766C49" w:rsidRDefault="00284946" w:rsidP="009C1D8F">
            <w:pPr>
              <w:pStyle w:val="Tabletext"/>
            </w:pPr>
            <w:r w:rsidRPr="00284946">
              <w:t>WAF_LOGS/*</w:t>
            </w:r>
          </w:p>
        </w:tc>
        <w:tc>
          <w:tcPr>
            <w:tcW w:w="3908" w:type="dxa"/>
            <w:tcMar>
              <w:top w:w="24" w:type="dxa"/>
              <w:left w:w="120" w:type="dxa"/>
              <w:bottom w:w="24" w:type="dxa"/>
              <w:right w:w="120" w:type="dxa"/>
            </w:tcMar>
          </w:tcPr>
          <w:p w14:paraId="6E06B9D9" w14:textId="427C09CE" w:rsidR="009C1D8F" w:rsidRPr="00766C49" w:rsidRDefault="00284946" w:rsidP="00AF235C">
            <w:pPr>
              <w:pStyle w:val="Tabletext"/>
            </w:pPr>
            <w:r w:rsidRPr="00284946">
              <w:t>Path expression to match the folder structure for WAF logs</w:t>
            </w:r>
            <w:r w:rsidR="00DF5CEA">
              <w:t xml:space="preserve"> (for example, </w:t>
            </w:r>
            <w:r w:rsidRPr="004C6265">
              <w:rPr>
                <w:rStyle w:val="CodeInline"/>
                <w:sz w:val="18"/>
              </w:rPr>
              <w:t>WAF_LOGS/*</w:t>
            </w:r>
            <w:r w:rsidR="00DF5CEA">
              <w:t>).</w:t>
            </w:r>
            <w:r w:rsidR="009C1D8F" w:rsidRPr="00766C49">
              <w:t xml:space="preserve"> </w:t>
            </w:r>
          </w:p>
        </w:tc>
      </w:tr>
      <w:tr w:rsidR="004D3558" w:rsidRPr="00766C49" w14:paraId="6B70B4CE" w14:textId="77777777" w:rsidTr="009C1D8F">
        <w:tc>
          <w:tcPr>
            <w:tcW w:w="3468" w:type="dxa"/>
            <w:tcBorders>
              <w:bottom w:val="single" w:sz="6" w:space="0" w:color="146EB4"/>
            </w:tcBorders>
            <w:tcMar>
              <w:top w:w="24" w:type="dxa"/>
              <w:left w:w="120" w:type="dxa"/>
              <w:bottom w:w="24" w:type="dxa"/>
              <w:right w:w="120" w:type="dxa"/>
            </w:tcMar>
          </w:tcPr>
          <w:p w14:paraId="2F2ABDA6" w14:textId="2DB73643" w:rsidR="004D3558" w:rsidRPr="009C1D8F" w:rsidRDefault="004D3558" w:rsidP="004D3558">
            <w:pPr>
              <w:pStyle w:val="Tabletext"/>
              <w:rPr>
                <w:b/>
                <w:bCs/>
              </w:rPr>
            </w:pPr>
            <w:r w:rsidRPr="009C1D8F">
              <w:rPr>
                <w:b/>
                <w:bCs/>
              </w:rPr>
              <w:t xml:space="preserve">Amazon S3 </w:t>
            </w:r>
            <w:r w:rsidR="00913045">
              <w:rPr>
                <w:b/>
                <w:bCs/>
              </w:rPr>
              <w:t>l</w:t>
            </w:r>
            <w:r w:rsidRPr="009C1D8F">
              <w:rPr>
                <w:b/>
                <w:bCs/>
              </w:rPr>
              <w:t>ogs source category</w:t>
            </w:r>
            <w:r w:rsidRPr="00766C49">
              <w:br/>
              <w:t>(</w:t>
            </w:r>
            <w:r w:rsidRPr="009C1D8F">
              <w:rPr>
                <w:rStyle w:val="Parameterintable"/>
              </w:rPr>
              <w:t>Section8gWafLogsSourceCategory</w:t>
            </w:r>
            <w:r w:rsidR="006F3F41">
              <w:rPr>
                <w:rStyle w:val="Parameterintable"/>
              </w:rPr>
              <w:br/>
            </w:r>
            <w:r w:rsidRPr="009C1D8F">
              <w:rPr>
                <w:rStyle w:val="Parameterintable"/>
              </w:rPr>
              <w:t>Name</w:t>
            </w:r>
            <w:r w:rsidRPr="00766C49">
              <w:t xml:space="preserve">) </w:t>
            </w:r>
          </w:p>
        </w:tc>
        <w:tc>
          <w:tcPr>
            <w:tcW w:w="1984" w:type="dxa"/>
            <w:tcBorders>
              <w:bottom w:val="single" w:sz="6" w:space="0" w:color="146EB4"/>
            </w:tcBorders>
            <w:tcMar>
              <w:top w:w="24" w:type="dxa"/>
              <w:left w:w="120" w:type="dxa"/>
              <w:bottom w:w="24" w:type="dxa"/>
              <w:right w:w="120" w:type="dxa"/>
            </w:tcMar>
          </w:tcPr>
          <w:p w14:paraId="15BA54D6" w14:textId="68A964F4"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tcPr>
          <w:p w14:paraId="28554CD1" w14:textId="4A973EFE" w:rsidR="004D3558" w:rsidRPr="00766C49" w:rsidRDefault="00DF5CEA" w:rsidP="00AF235C">
            <w:pPr>
              <w:pStyle w:val="Tabletext"/>
            </w:pPr>
            <w:r w:rsidRPr="00284946">
              <w:t>Used for app installation.</w:t>
            </w:r>
            <w:r>
              <w:t xml:space="preserve"> This is r</w:t>
            </w:r>
            <w:r w:rsidR="004D3558" w:rsidRPr="00284946">
              <w:t>equired</w:t>
            </w:r>
            <w:r w:rsidR="004D3558" w:rsidRPr="00AB5E06">
              <w:t xml:space="preserve"> when </w:t>
            </w:r>
            <w:r w:rsidR="00E66D8E" w:rsidRPr="009C1D8F">
              <w:rPr>
                <w:rStyle w:val="Parameterintable"/>
              </w:rPr>
              <w:t>Section8eWafCreateS3Source</w:t>
            </w:r>
            <w:r w:rsidR="00E66D8E" w:rsidRPr="00AB5E06" w:rsidDel="00E66D8E">
              <w:t xml:space="preserve"> </w:t>
            </w:r>
            <w:r w:rsidR="00223A26">
              <w:t xml:space="preserve">is set to </w:t>
            </w:r>
            <w:r w:rsidR="00223A26" w:rsidRPr="003E0FB1">
              <w:rPr>
                <w:b/>
              </w:rPr>
              <w:t>No</w:t>
            </w:r>
            <w:r w:rsidR="004D3558" w:rsidRPr="00284946">
              <w:t xml:space="preserve">. Provide an existing source category name </w:t>
            </w:r>
            <w:r>
              <w:t xml:space="preserve">for </w:t>
            </w:r>
            <w:r w:rsidR="004D3558" w:rsidRPr="00284946">
              <w:t xml:space="preserve">collecting WAF </w:t>
            </w:r>
            <w:r>
              <w:t>l</w:t>
            </w:r>
            <w:r w:rsidR="004D3558" w:rsidRPr="00284946">
              <w:t xml:space="preserve">ogs. </w:t>
            </w:r>
          </w:p>
        </w:tc>
      </w:tr>
    </w:tbl>
    <w:p w14:paraId="645EBE1B" w14:textId="5A229D2B" w:rsidR="00766C49" w:rsidRDefault="00F61144" w:rsidP="00766C49">
      <w:pPr>
        <w:spacing w:before="280" w:after="140"/>
        <w:ind w:left="461"/>
        <w:rPr>
          <w:i/>
          <w:color w:val="20201F"/>
        </w:rPr>
      </w:pPr>
      <w:r w:rsidRPr="00F61144">
        <w:rPr>
          <w:i/>
          <w:color w:val="20201F"/>
        </w:rPr>
        <w:t>AWS Config</w:t>
      </w:r>
      <w:r w:rsidR="00D66E0C">
        <w:rPr>
          <w:i/>
          <w:color w:val="20201F"/>
        </w:rPr>
        <w:t xml:space="preserve"> configuration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326"/>
        <w:gridCol w:w="2126"/>
        <w:gridCol w:w="3908"/>
      </w:tblGrid>
      <w:tr w:rsidR="00766C49" w:rsidRPr="00A02627" w14:paraId="7C95814B" w14:textId="77777777" w:rsidTr="00C51837">
        <w:trPr>
          <w:tblHeader/>
        </w:trPr>
        <w:tc>
          <w:tcPr>
            <w:tcW w:w="3326" w:type="dxa"/>
            <w:tcBorders>
              <w:top w:val="single" w:sz="6" w:space="0" w:color="146EB4"/>
              <w:bottom w:val="single" w:sz="6" w:space="0" w:color="146EB4"/>
            </w:tcBorders>
            <w:shd w:val="clear" w:color="auto" w:fill="CBD5E9"/>
            <w:vAlign w:val="center"/>
            <w:hideMark/>
          </w:tcPr>
          <w:p w14:paraId="49018AD5" w14:textId="1B8A0F86" w:rsidR="00766C49" w:rsidRPr="00A02627" w:rsidRDefault="004E6039" w:rsidP="00A02627">
            <w:pPr>
              <w:pStyle w:val="Tabletext"/>
              <w:rPr>
                <w:b/>
              </w:rPr>
            </w:pPr>
            <w:r w:rsidRPr="00A02627">
              <w:rPr>
                <w:b/>
              </w:rPr>
              <w:t>Parameter label</w:t>
            </w:r>
            <w:r w:rsidRPr="00A02627">
              <w:rPr>
                <w:b/>
              </w:rPr>
              <w:br/>
            </w:r>
            <w:r w:rsidR="00766C49" w:rsidRPr="00A02627">
              <w:rPr>
                <w:b/>
              </w:rPr>
              <w:t xml:space="preserve">(name) </w:t>
            </w:r>
          </w:p>
        </w:tc>
        <w:tc>
          <w:tcPr>
            <w:tcW w:w="2126" w:type="dxa"/>
            <w:tcBorders>
              <w:top w:val="single" w:sz="6" w:space="0" w:color="146EB4"/>
              <w:bottom w:val="single" w:sz="6" w:space="0" w:color="146EB4"/>
            </w:tcBorders>
            <w:shd w:val="clear" w:color="auto" w:fill="CBD5E9"/>
            <w:vAlign w:val="center"/>
            <w:hideMark/>
          </w:tcPr>
          <w:p w14:paraId="5B37E797" w14:textId="77777777" w:rsidR="00766C49" w:rsidRPr="00A02627" w:rsidRDefault="00766C49" w:rsidP="00A02627">
            <w:pPr>
              <w:pStyle w:val="Tabletext"/>
              <w:rPr>
                <w:b/>
              </w:rPr>
            </w:pPr>
            <w:r w:rsidRPr="00A02627">
              <w:rPr>
                <w:b/>
              </w:rPr>
              <w:t xml:space="preserve">Default </w:t>
            </w:r>
          </w:p>
        </w:tc>
        <w:tc>
          <w:tcPr>
            <w:tcW w:w="3908" w:type="dxa"/>
            <w:tcBorders>
              <w:top w:val="single" w:sz="6" w:space="0" w:color="146EB4"/>
              <w:bottom w:val="single" w:sz="6" w:space="0" w:color="146EB4"/>
            </w:tcBorders>
            <w:shd w:val="clear" w:color="auto" w:fill="CBD5E9"/>
            <w:vAlign w:val="center"/>
            <w:hideMark/>
          </w:tcPr>
          <w:p w14:paraId="0ABC805F" w14:textId="77777777" w:rsidR="00766C49" w:rsidRPr="00A02627" w:rsidRDefault="00766C49" w:rsidP="00A02627">
            <w:pPr>
              <w:pStyle w:val="Tabletext"/>
              <w:rPr>
                <w:b/>
              </w:rPr>
            </w:pPr>
            <w:r w:rsidRPr="00A02627">
              <w:rPr>
                <w:b/>
              </w:rPr>
              <w:t xml:space="preserve">Description </w:t>
            </w:r>
          </w:p>
        </w:tc>
      </w:tr>
      <w:tr w:rsidR="00766C49" w:rsidRPr="00766C49" w14:paraId="15EC4761" w14:textId="77777777" w:rsidTr="00C51837">
        <w:tc>
          <w:tcPr>
            <w:tcW w:w="3326" w:type="dxa"/>
            <w:tcBorders>
              <w:bottom w:val="single" w:sz="6" w:space="0" w:color="146EB4"/>
            </w:tcBorders>
            <w:tcMar>
              <w:top w:w="24" w:type="dxa"/>
              <w:left w:w="120" w:type="dxa"/>
              <w:bottom w:w="24" w:type="dxa"/>
              <w:right w:w="120" w:type="dxa"/>
            </w:tcMar>
            <w:hideMark/>
          </w:tcPr>
          <w:p w14:paraId="5BD2B1DC" w14:textId="25E40AFE" w:rsidR="004D3558" w:rsidRDefault="0014085A" w:rsidP="00A02627">
            <w:pPr>
              <w:pStyle w:val="Tabletext"/>
              <w:rPr>
                <w:b/>
                <w:bCs/>
              </w:rPr>
            </w:pPr>
            <w:r w:rsidRPr="0014085A">
              <w:rPr>
                <w:b/>
                <w:bCs/>
              </w:rPr>
              <w:t>Install AWS Config</w:t>
            </w:r>
          </w:p>
          <w:p w14:paraId="0E8E10B6" w14:textId="5537284E" w:rsidR="00766C49" w:rsidRPr="00766C49" w:rsidRDefault="00766C49" w:rsidP="00A02627">
            <w:pPr>
              <w:pStyle w:val="Tabletext"/>
            </w:pPr>
            <w:r w:rsidRPr="00766C49">
              <w:t>(</w:t>
            </w:r>
            <w:r w:rsidR="0014085A" w:rsidRPr="0014085A">
              <w:rPr>
                <w:rStyle w:val="Parameterintable"/>
              </w:rPr>
              <w:t>Section9aInstallConfigApp</w:t>
            </w:r>
            <w:r w:rsidRPr="00766C49">
              <w:t xml:space="preserve">) </w:t>
            </w:r>
          </w:p>
        </w:tc>
        <w:tc>
          <w:tcPr>
            <w:tcW w:w="2126" w:type="dxa"/>
            <w:tcBorders>
              <w:bottom w:val="single" w:sz="6" w:space="0" w:color="146EB4"/>
            </w:tcBorders>
            <w:tcMar>
              <w:top w:w="24" w:type="dxa"/>
              <w:left w:w="120" w:type="dxa"/>
              <w:bottom w:w="24" w:type="dxa"/>
              <w:right w:w="120" w:type="dxa"/>
            </w:tcMar>
            <w:hideMark/>
          </w:tcPr>
          <w:p w14:paraId="7B23D055" w14:textId="176D51E5" w:rsidR="00766C49" w:rsidRPr="00766C49" w:rsidRDefault="00BA0551" w:rsidP="00A02627">
            <w:pPr>
              <w:pStyle w:val="Tabletext"/>
            </w:pPr>
            <w:r>
              <w:t>Yes</w:t>
            </w:r>
            <w:r w:rsidRPr="00766C49">
              <w:t xml:space="preserve"> </w:t>
            </w:r>
          </w:p>
        </w:tc>
        <w:tc>
          <w:tcPr>
            <w:tcW w:w="3908" w:type="dxa"/>
            <w:tcBorders>
              <w:bottom w:val="single" w:sz="6" w:space="0" w:color="146EB4"/>
            </w:tcBorders>
            <w:tcMar>
              <w:top w:w="24" w:type="dxa"/>
              <w:left w:w="120" w:type="dxa"/>
              <w:bottom w:w="24" w:type="dxa"/>
              <w:right w:w="120" w:type="dxa"/>
            </w:tcMar>
            <w:hideMark/>
          </w:tcPr>
          <w:p w14:paraId="27FC5241" w14:textId="1E42C520" w:rsidR="00766C49" w:rsidRPr="00766C49" w:rsidRDefault="00314D05" w:rsidP="00AF235C">
            <w:pPr>
              <w:pStyle w:val="Tabletext"/>
            </w:pPr>
            <w:r>
              <w:t xml:space="preserve">Choose </w:t>
            </w:r>
            <w:r w:rsidR="00BA0551" w:rsidRPr="004C6265">
              <w:rPr>
                <w:b/>
              </w:rPr>
              <w:t>Yes</w:t>
            </w:r>
            <w:r w:rsidR="00BA0551">
              <w:t xml:space="preserve"> </w:t>
            </w:r>
            <w:r>
              <w:t>to install</w:t>
            </w:r>
            <w:r w:rsidR="00BA0551">
              <w:t xml:space="preserve"> AWS Config</w:t>
            </w:r>
            <w:r>
              <w:t xml:space="preserve">. Choose </w:t>
            </w:r>
            <w:r w:rsidR="00BA0551" w:rsidRPr="004C6265">
              <w:rPr>
                <w:b/>
              </w:rPr>
              <w:t>No</w:t>
            </w:r>
            <w:r>
              <w:t xml:space="preserve"> to skip the i</w:t>
            </w:r>
            <w:r w:rsidR="00BA0551">
              <w:t xml:space="preserve">nstallation of </w:t>
            </w:r>
            <w:r>
              <w:t>AWS Config</w:t>
            </w:r>
            <w:r w:rsidR="00BA0551">
              <w:t>.</w:t>
            </w:r>
          </w:p>
        </w:tc>
      </w:tr>
      <w:tr w:rsidR="00766C49" w:rsidRPr="00766C49" w14:paraId="6760C5FD" w14:textId="77777777" w:rsidTr="00C51837">
        <w:tc>
          <w:tcPr>
            <w:tcW w:w="3326" w:type="dxa"/>
            <w:tcBorders>
              <w:bottom w:val="single" w:sz="6" w:space="0" w:color="146EB4"/>
            </w:tcBorders>
            <w:tcMar>
              <w:top w:w="24" w:type="dxa"/>
              <w:left w:w="120" w:type="dxa"/>
              <w:bottom w:w="24" w:type="dxa"/>
              <w:right w:w="120" w:type="dxa"/>
            </w:tcMar>
            <w:hideMark/>
          </w:tcPr>
          <w:p w14:paraId="247B1DD2" w14:textId="17030EFE" w:rsidR="00766C49" w:rsidRPr="00766C49" w:rsidRDefault="0014085A" w:rsidP="00B50122">
            <w:pPr>
              <w:pStyle w:val="Tabletext"/>
            </w:pPr>
            <w:r w:rsidRPr="0014085A">
              <w:rPr>
                <w:b/>
                <w:bCs/>
              </w:rPr>
              <w:t xml:space="preserve">Enable AWS Config for </w:t>
            </w:r>
            <w:r w:rsidR="00A45E64">
              <w:rPr>
                <w:b/>
                <w:bCs/>
              </w:rPr>
              <w:t>R</w:t>
            </w:r>
            <w:r w:rsidRPr="0014085A">
              <w:rPr>
                <w:b/>
                <w:bCs/>
              </w:rPr>
              <w:t>egion</w:t>
            </w:r>
            <w:r w:rsidR="00766C49" w:rsidRPr="00766C49">
              <w:br/>
              <w:t>(</w:t>
            </w:r>
            <w:r w:rsidRPr="0014085A">
              <w:rPr>
                <w:rStyle w:val="Parameterintable"/>
              </w:rPr>
              <w:t>Section9bConfigEnableConfig</w:t>
            </w:r>
            <w:r w:rsidR="00766C49" w:rsidRPr="00766C49">
              <w:t xml:space="preserve">) </w:t>
            </w:r>
          </w:p>
        </w:tc>
        <w:tc>
          <w:tcPr>
            <w:tcW w:w="2126" w:type="dxa"/>
            <w:tcBorders>
              <w:bottom w:val="single" w:sz="6" w:space="0" w:color="146EB4"/>
            </w:tcBorders>
            <w:tcMar>
              <w:top w:w="24" w:type="dxa"/>
              <w:left w:w="120" w:type="dxa"/>
              <w:bottom w:w="24" w:type="dxa"/>
              <w:right w:w="120" w:type="dxa"/>
            </w:tcMar>
            <w:hideMark/>
          </w:tcPr>
          <w:p w14:paraId="2233C301" w14:textId="7258F9C2" w:rsidR="00766C49" w:rsidRPr="00766C49" w:rsidRDefault="00B0720D" w:rsidP="00A02627">
            <w:pPr>
              <w:pStyle w:val="Tabletext"/>
            </w:pPr>
            <w:del w:id="109" w:author="Arun Patyal" w:date="2021-09-01T17:44:00Z">
              <w:r w:rsidDel="00A70559">
                <w:delText>Yes</w:delText>
              </w:r>
              <w:r w:rsidR="00766C49" w:rsidRPr="00766C49" w:rsidDel="00A70559">
                <w:delText xml:space="preserve"> </w:delText>
              </w:r>
            </w:del>
            <w:ins w:id="110" w:author="Arun Patyal" w:date="2021-09-01T17:44:00Z">
              <w:r w:rsidR="00A70559">
                <w:t>No</w:t>
              </w:r>
              <w:r w:rsidR="00A70559" w:rsidRPr="00766C49">
                <w:t xml:space="preserve"> </w:t>
              </w:r>
            </w:ins>
          </w:p>
        </w:tc>
        <w:tc>
          <w:tcPr>
            <w:tcW w:w="3908" w:type="dxa"/>
            <w:tcBorders>
              <w:bottom w:val="single" w:sz="6" w:space="0" w:color="146EB4"/>
            </w:tcBorders>
            <w:tcMar>
              <w:top w:w="24" w:type="dxa"/>
              <w:left w:w="120" w:type="dxa"/>
              <w:bottom w:w="24" w:type="dxa"/>
              <w:right w:w="120" w:type="dxa"/>
            </w:tcMar>
            <w:hideMark/>
          </w:tcPr>
          <w:p w14:paraId="36CCBC4E" w14:textId="4CF83EC6" w:rsidR="00766C49" w:rsidRPr="00766C49" w:rsidRDefault="00B0720D" w:rsidP="00AF235C">
            <w:pPr>
              <w:pStyle w:val="Tabletext"/>
            </w:pPr>
            <w:r>
              <w:t xml:space="preserve">Choose </w:t>
            </w:r>
            <w:r w:rsidRPr="004C6265">
              <w:rPr>
                <w:b/>
              </w:rPr>
              <w:t>Yes</w:t>
            </w:r>
            <w:r>
              <w:t xml:space="preserve"> to enable </w:t>
            </w:r>
            <w:r w:rsidR="00427BAD">
              <w:t>AWS C</w:t>
            </w:r>
            <w:r>
              <w:t xml:space="preserve">onfig for the </w:t>
            </w:r>
            <w:r w:rsidR="00427BAD">
              <w:t>R</w:t>
            </w:r>
            <w:r>
              <w:t>egion.</w:t>
            </w:r>
            <w:r w:rsidR="00314D05">
              <w:t xml:space="preserve"> </w:t>
            </w:r>
            <w:r>
              <w:t xml:space="preserve">Choose </w:t>
            </w:r>
            <w:r w:rsidRPr="004C6265">
              <w:rPr>
                <w:b/>
              </w:rPr>
              <w:t>No</w:t>
            </w:r>
            <w:r>
              <w:t xml:space="preserve"> if </w:t>
            </w:r>
            <w:r w:rsidR="00427BAD">
              <w:t>AWS C</w:t>
            </w:r>
            <w:r>
              <w:t>onfig is already enabled.</w:t>
            </w:r>
          </w:p>
        </w:tc>
      </w:tr>
      <w:tr w:rsidR="00766C49" w:rsidRPr="00766C49" w14:paraId="78F98CBB" w14:textId="77777777" w:rsidTr="00C51837">
        <w:tc>
          <w:tcPr>
            <w:tcW w:w="3326" w:type="dxa"/>
            <w:tcBorders>
              <w:bottom w:val="single" w:sz="6" w:space="0" w:color="146EB4"/>
            </w:tcBorders>
            <w:tcMar>
              <w:top w:w="24" w:type="dxa"/>
              <w:left w:w="120" w:type="dxa"/>
              <w:bottom w:w="24" w:type="dxa"/>
              <w:right w:w="120" w:type="dxa"/>
            </w:tcMar>
            <w:hideMark/>
          </w:tcPr>
          <w:p w14:paraId="069869F5" w14:textId="6A8D15F5" w:rsidR="00766C49" w:rsidRPr="00766C49" w:rsidRDefault="0014085A" w:rsidP="00270813">
            <w:pPr>
              <w:pStyle w:val="Tabletext"/>
            </w:pPr>
            <w:r w:rsidRPr="0014085A">
              <w:rPr>
                <w:b/>
                <w:bCs/>
              </w:rPr>
              <w:t xml:space="preserve">Create SNS </w:t>
            </w:r>
            <w:r w:rsidR="00A45E64">
              <w:rPr>
                <w:b/>
                <w:bCs/>
              </w:rPr>
              <w:t>t</w:t>
            </w:r>
            <w:r w:rsidRPr="0014085A">
              <w:rPr>
                <w:b/>
                <w:bCs/>
              </w:rPr>
              <w:t>opic for logs delivery</w:t>
            </w:r>
            <w:r w:rsidR="00766C49" w:rsidRPr="00766C49">
              <w:br/>
              <w:t>(</w:t>
            </w:r>
            <w:r w:rsidRPr="0014085A">
              <w:rPr>
                <w:rStyle w:val="Parameterintable"/>
              </w:rPr>
              <w:t>Section9cConfigCreateSNSTopic</w:t>
            </w:r>
            <w:r w:rsidR="00766C49" w:rsidRPr="00766C49">
              <w:t xml:space="preserve">) </w:t>
            </w:r>
          </w:p>
        </w:tc>
        <w:tc>
          <w:tcPr>
            <w:tcW w:w="2126" w:type="dxa"/>
            <w:tcBorders>
              <w:bottom w:val="single" w:sz="6" w:space="0" w:color="146EB4"/>
            </w:tcBorders>
            <w:tcMar>
              <w:top w:w="24" w:type="dxa"/>
              <w:left w:w="120" w:type="dxa"/>
              <w:bottom w:w="24" w:type="dxa"/>
              <w:right w:w="120" w:type="dxa"/>
            </w:tcMar>
            <w:hideMark/>
          </w:tcPr>
          <w:p w14:paraId="202596D3" w14:textId="1DF8712B" w:rsidR="00766C49" w:rsidRPr="00766C49" w:rsidRDefault="00B0720D" w:rsidP="00A02627">
            <w:pPr>
              <w:pStyle w:val="Tabletext"/>
            </w:pPr>
            <w:del w:id="111" w:author="Arun Patyal" w:date="2021-09-01T17:44:00Z">
              <w:r w:rsidDel="00A70559">
                <w:delText>Yes</w:delText>
              </w:r>
              <w:r w:rsidRPr="00766C49" w:rsidDel="00A70559">
                <w:delText xml:space="preserve"> </w:delText>
              </w:r>
            </w:del>
            <w:ins w:id="112" w:author="Arun Patyal" w:date="2021-09-01T17:44:00Z">
              <w:r w:rsidR="00A70559">
                <w:t>No</w:t>
              </w:r>
              <w:r w:rsidR="00A70559" w:rsidRPr="00766C49">
                <w:t xml:space="preserve"> </w:t>
              </w:r>
            </w:ins>
          </w:p>
        </w:tc>
        <w:tc>
          <w:tcPr>
            <w:tcW w:w="3908" w:type="dxa"/>
            <w:tcBorders>
              <w:bottom w:val="single" w:sz="6" w:space="0" w:color="146EB4"/>
            </w:tcBorders>
            <w:tcMar>
              <w:top w:w="24" w:type="dxa"/>
              <w:left w:w="120" w:type="dxa"/>
              <w:bottom w:w="24" w:type="dxa"/>
              <w:right w:w="120" w:type="dxa"/>
            </w:tcMar>
            <w:hideMark/>
          </w:tcPr>
          <w:p w14:paraId="5D17E6AE" w14:textId="11CE11AA" w:rsidR="00766C49" w:rsidRPr="00766C49" w:rsidRDefault="00B0720D" w:rsidP="00AF235C">
            <w:pPr>
              <w:pStyle w:val="Tabletext"/>
            </w:pPr>
            <w:r>
              <w:t xml:space="preserve">Choose </w:t>
            </w:r>
            <w:r w:rsidRPr="004C6265">
              <w:rPr>
                <w:b/>
              </w:rPr>
              <w:t>Yes</w:t>
            </w:r>
            <w:r>
              <w:t xml:space="preserve"> to create </w:t>
            </w:r>
            <w:r w:rsidR="00314D05">
              <w:t xml:space="preserve">an </w:t>
            </w:r>
            <w:r>
              <w:t xml:space="preserve">SNS </w:t>
            </w:r>
            <w:r w:rsidR="00314D05">
              <w:t>t</w:t>
            </w:r>
            <w:r>
              <w:t xml:space="preserve">opic and attach </w:t>
            </w:r>
            <w:r w:rsidR="00314D05">
              <w:t xml:space="preserve">it </w:t>
            </w:r>
            <w:r>
              <w:t>to AWS Config to deliver the logs.</w:t>
            </w:r>
            <w:r w:rsidR="00314D05">
              <w:t xml:space="preserve"> </w:t>
            </w:r>
            <w:r>
              <w:t xml:space="preserve">Choose </w:t>
            </w:r>
            <w:r w:rsidRPr="004C6265">
              <w:rPr>
                <w:b/>
              </w:rPr>
              <w:t>No</w:t>
            </w:r>
            <w:r>
              <w:t xml:space="preserve"> if </w:t>
            </w:r>
            <w:r w:rsidR="00427BAD">
              <w:t>AWS C</w:t>
            </w:r>
            <w:r>
              <w:t>onfig logs are already delivered to an existing SNS topic.</w:t>
            </w:r>
          </w:p>
        </w:tc>
      </w:tr>
      <w:tr w:rsidR="004D3558" w:rsidRPr="00766C49" w14:paraId="5D775E2D" w14:textId="77777777" w:rsidTr="00C51837">
        <w:tc>
          <w:tcPr>
            <w:tcW w:w="3326" w:type="dxa"/>
            <w:tcBorders>
              <w:bottom w:val="single" w:sz="6" w:space="0" w:color="146EB4"/>
            </w:tcBorders>
            <w:tcMar>
              <w:top w:w="24" w:type="dxa"/>
              <w:left w:w="120" w:type="dxa"/>
              <w:bottom w:w="24" w:type="dxa"/>
              <w:right w:w="120" w:type="dxa"/>
            </w:tcMar>
            <w:hideMark/>
          </w:tcPr>
          <w:p w14:paraId="1898D4E0" w14:textId="50E009CF" w:rsidR="004D3558" w:rsidRPr="00766C49" w:rsidRDefault="004D3558" w:rsidP="004D3558">
            <w:pPr>
              <w:pStyle w:val="Tabletext"/>
            </w:pPr>
            <w:r w:rsidRPr="0014085A">
              <w:rPr>
                <w:b/>
                <w:bCs/>
              </w:rPr>
              <w:t>Existing topic name where logs are delivered</w:t>
            </w:r>
            <w:r w:rsidRPr="00766C49">
              <w:br/>
              <w:t>(</w:t>
            </w:r>
            <w:r w:rsidRPr="0014085A">
              <w:rPr>
                <w:rStyle w:val="Parameterintable"/>
              </w:rPr>
              <w:t>Section9dConfigExistingTopic</w:t>
            </w:r>
            <w:r w:rsidR="006F3F41">
              <w:rPr>
                <w:rStyle w:val="Parameterintable"/>
              </w:rPr>
              <w:br/>
            </w:r>
            <w:r w:rsidRPr="0014085A">
              <w:rPr>
                <w:rStyle w:val="Parameterintable"/>
              </w:rPr>
              <w:t>Name</w:t>
            </w:r>
            <w:r w:rsidRPr="00766C49">
              <w:t xml:space="preserve">) </w:t>
            </w:r>
          </w:p>
        </w:tc>
        <w:tc>
          <w:tcPr>
            <w:tcW w:w="2126" w:type="dxa"/>
            <w:tcBorders>
              <w:bottom w:val="single" w:sz="6" w:space="0" w:color="146EB4"/>
            </w:tcBorders>
            <w:tcMar>
              <w:top w:w="24" w:type="dxa"/>
              <w:left w:w="120" w:type="dxa"/>
              <w:bottom w:w="24" w:type="dxa"/>
              <w:right w:w="120" w:type="dxa"/>
            </w:tcMar>
            <w:hideMark/>
          </w:tcPr>
          <w:p w14:paraId="3A2B616E" w14:textId="2988537E"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hideMark/>
          </w:tcPr>
          <w:p w14:paraId="2D457A73" w14:textId="59CB797E" w:rsidR="004D3558" w:rsidRPr="00766C49" w:rsidRDefault="004D3558" w:rsidP="00AF235C">
            <w:pPr>
              <w:pStyle w:val="Tabletext"/>
            </w:pPr>
            <w:r w:rsidRPr="00B0720D">
              <w:t xml:space="preserve">Required when </w:t>
            </w:r>
            <w:r w:rsidR="005A4707" w:rsidRPr="0014085A">
              <w:rPr>
                <w:rStyle w:val="Parameterintable"/>
              </w:rPr>
              <w:t>Section9cConfigCreateSNSTopic</w:t>
            </w:r>
            <w:r w:rsidR="005A4707" w:rsidRPr="00AB5E06" w:rsidDel="005A4707">
              <w:t xml:space="preserve"> </w:t>
            </w:r>
            <w:r w:rsidR="00223A26">
              <w:t xml:space="preserve">is set to </w:t>
            </w:r>
            <w:r w:rsidR="00223A26" w:rsidRPr="003E0FB1">
              <w:rPr>
                <w:b/>
              </w:rPr>
              <w:t>No</w:t>
            </w:r>
            <w:r w:rsidRPr="00B0720D">
              <w:t>. Provide</w:t>
            </w:r>
            <w:r w:rsidR="00FF1030">
              <w:t xml:space="preserve"> an</w:t>
            </w:r>
            <w:r w:rsidRPr="00B0720D">
              <w:t xml:space="preserve"> existing </w:t>
            </w:r>
            <w:r>
              <w:t>AWS Config</w:t>
            </w:r>
            <w:r w:rsidRPr="00B0720D">
              <w:t xml:space="preserve"> SNS topic to stream configuration changes and notifications.</w:t>
            </w:r>
          </w:p>
        </w:tc>
      </w:tr>
      <w:tr w:rsidR="00766C49" w:rsidRPr="00766C49" w14:paraId="49167859" w14:textId="77777777" w:rsidTr="00C51837">
        <w:tc>
          <w:tcPr>
            <w:tcW w:w="3326" w:type="dxa"/>
            <w:tcBorders>
              <w:bottom w:val="single" w:sz="6" w:space="0" w:color="146EB4"/>
            </w:tcBorders>
            <w:tcMar>
              <w:top w:w="24" w:type="dxa"/>
              <w:left w:w="120" w:type="dxa"/>
              <w:bottom w:w="24" w:type="dxa"/>
              <w:right w:w="120" w:type="dxa"/>
            </w:tcMar>
            <w:hideMark/>
          </w:tcPr>
          <w:p w14:paraId="4764BA5D" w14:textId="79F2765B" w:rsidR="00766C49" w:rsidRPr="00766C49" w:rsidRDefault="0014085A" w:rsidP="00270813">
            <w:pPr>
              <w:pStyle w:val="Tabletext"/>
            </w:pPr>
            <w:r w:rsidRPr="0014085A">
              <w:rPr>
                <w:b/>
                <w:bCs/>
              </w:rPr>
              <w:t xml:space="preserve">Create Sumo Logic HTTP </w:t>
            </w:r>
            <w:r w:rsidR="00A45E64" w:rsidRPr="0014085A">
              <w:rPr>
                <w:b/>
                <w:bCs/>
              </w:rPr>
              <w:t>logs source</w:t>
            </w:r>
            <w:r w:rsidR="00A45E64" w:rsidRPr="0014085A" w:rsidDel="0014085A">
              <w:rPr>
                <w:b/>
                <w:bCs/>
              </w:rPr>
              <w:t xml:space="preserve"> </w:t>
            </w:r>
            <w:r w:rsidR="00766C49" w:rsidRPr="00766C49">
              <w:t>(</w:t>
            </w:r>
            <w:r w:rsidRPr="0014085A">
              <w:rPr>
                <w:rStyle w:val="Parameterintable"/>
              </w:rPr>
              <w:t>Section9eConfigCreateHttpLogs</w:t>
            </w:r>
            <w:r w:rsidR="006F3F41">
              <w:rPr>
                <w:rStyle w:val="Parameterintable"/>
              </w:rPr>
              <w:br/>
            </w:r>
            <w:r w:rsidRPr="0014085A">
              <w:rPr>
                <w:rStyle w:val="Parameterintable"/>
              </w:rPr>
              <w:t>Source</w:t>
            </w:r>
            <w:r w:rsidR="00766C49" w:rsidRPr="00766C49">
              <w:t>)</w:t>
            </w:r>
          </w:p>
        </w:tc>
        <w:tc>
          <w:tcPr>
            <w:tcW w:w="2126" w:type="dxa"/>
            <w:tcBorders>
              <w:bottom w:val="single" w:sz="6" w:space="0" w:color="146EB4"/>
            </w:tcBorders>
            <w:tcMar>
              <w:top w:w="24" w:type="dxa"/>
              <w:left w:w="120" w:type="dxa"/>
              <w:bottom w:w="24" w:type="dxa"/>
              <w:right w:w="120" w:type="dxa"/>
            </w:tcMar>
            <w:hideMark/>
          </w:tcPr>
          <w:p w14:paraId="7E4E6FB4" w14:textId="7B6B7B5D" w:rsidR="00766C49" w:rsidRPr="00766C49" w:rsidRDefault="00B0720D" w:rsidP="00A02627">
            <w:pPr>
              <w:pStyle w:val="Tabletext"/>
            </w:pPr>
            <w:r>
              <w:t>Yes</w:t>
            </w:r>
          </w:p>
        </w:tc>
        <w:tc>
          <w:tcPr>
            <w:tcW w:w="3908" w:type="dxa"/>
            <w:tcBorders>
              <w:bottom w:val="single" w:sz="6" w:space="0" w:color="146EB4"/>
            </w:tcBorders>
            <w:tcMar>
              <w:top w:w="24" w:type="dxa"/>
              <w:left w:w="120" w:type="dxa"/>
              <w:bottom w:w="24" w:type="dxa"/>
              <w:right w:w="120" w:type="dxa"/>
            </w:tcMar>
            <w:hideMark/>
          </w:tcPr>
          <w:p w14:paraId="22203824" w14:textId="34C07136" w:rsidR="00766C49" w:rsidRPr="00766C49" w:rsidRDefault="00FF1030" w:rsidP="00AF235C">
            <w:pPr>
              <w:pStyle w:val="Tabletext"/>
            </w:pPr>
            <w:r>
              <w:t xml:space="preserve">Choose </w:t>
            </w:r>
            <w:r w:rsidR="00B0720D" w:rsidRPr="004C6265">
              <w:rPr>
                <w:b/>
              </w:rPr>
              <w:t>Yes</w:t>
            </w:r>
            <w:r w:rsidR="00B0720D">
              <w:t xml:space="preserve"> </w:t>
            </w:r>
            <w:r>
              <w:t>to c</w:t>
            </w:r>
            <w:r w:rsidR="00B0720D">
              <w:t xml:space="preserve">reate </w:t>
            </w:r>
            <w:r>
              <w:t xml:space="preserve">an </w:t>
            </w:r>
            <w:r w:rsidR="00B0720D">
              <w:t xml:space="preserve">HTTP </w:t>
            </w:r>
            <w:r>
              <w:t xml:space="preserve">log source </w:t>
            </w:r>
            <w:r w:rsidR="00B0720D">
              <w:t xml:space="preserve">to collect </w:t>
            </w:r>
            <w:r w:rsidR="00427BAD">
              <w:t xml:space="preserve">AWS </w:t>
            </w:r>
            <w:r w:rsidR="00B0720D">
              <w:t xml:space="preserve">Config </w:t>
            </w:r>
            <w:r>
              <w:t>l</w:t>
            </w:r>
            <w:r w:rsidR="00B0720D">
              <w:t>ogs.</w:t>
            </w:r>
            <w:r>
              <w:t xml:space="preserve"> Choose </w:t>
            </w:r>
            <w:r w:rsidR="00B0720D" w:rsidRPr="004C6265">
              <w:rPr>
                <w:b/>
              </w:rPr>
              <w:t>No</w:t>
            </w:r>
            <w:r w:rsidR="00B0720D">
              <w:t xml:space="preserve"> </w:t>
            </w:r>
            <w:r>
              <w:t>to s</w:t>
            </w:r>
            <w:r w:rsidR="00B0720D">
              <w:t>kip</w:t>
            </w:r>
            <w:r>
              <w:t xml:space="preserve"> the</w:t>
            </w:r>
            <w:r w:rsidR="00B0720D">
              <w:t xml:space="preserve"> creation of </w:t>
            </w:r>
            <w:r>
              <w:t>an</w:t>
            </w:r>
            <w:r w:rsidR="00B0720D">
              <w:t xml:space="preserve"> HTTP </w:t>
            </w:r>
            <w:r>
              <w:t>log source</w:t>
            </w:r>
            <w:r w:rsidR="00B0720D">
              <w:t>.</w:t>
            </w:r>
          </w:p>
        </w:tc>
      </w:tr>
      <w:tr w:rsidR="004D3558" w:rsidRPr="00766C49" w14:paraId="2D09B2E0" w14:textId="77777777" w:rsidTr="00C51837">
        <w:tc>
          <w:tcPr>
            <w:tcW w:w="3326" w:type="dxa"/>
            <w:tcBorders>
              <w:bottom w:val="single" w:sz="6" w:space="0" w:color="146EB4"/>
            </w:tcBorders>
            <w:tcMar>
              <w:top w:w="24" w:type="dxa"/>
              <w:left w:w="120" w:type="dxa"/>
              <w:bottom w:w="24" w:type="dxa"/>
              <w:right w:w="120" w:type="dxa"/>
            </w:tcMar>
            <w:hideMark/>
          </w:tcPr>
          <w:p w14:paraId="7E13BBCE" w14:textId="5A256A43" w:rsidR="004D3558" w:rsidRPr="00766C49" w:rsidRDefault="004D3558" w:rsidP="004D3558">
            <w:pPr>
              <w:pStyle w:val="Tabletext"/>
            </w:pPr>
            <w:r w:rsidRPr="0014085A">
              <w:rPr>
                <w:b/>
                <w:bCs/>
              </w:rPr>
              <w:t>Amazon HTTP logs source category</w:t>
            </w:r>
            <w:r w:rsidRPr="00766C49">
              <w:br/>
            </w:r>
            <w:r w:rsidRPr="00766C49">
              <w:lastRenderedPageBreak/>
              <w:t>(</w:t>
            </w:r>
            <w:r w:rsidRPr="0014085A">
              <w:rPr>
                <w:rStyle w:val="Parameterintable"/>
              </w:rPr>
              <w:t>Section9fConfigHttpLogsSource</w:t>
            </w:r>
            <w:r w:rsidR="006F3F41">
              <w:rPr>
                <w:rStyle w:val="Parameterintable"/>
              </w:rPr>
              <w:br/>
            </w:r>
            <w:proofErr w:type="spellStart"/>
            <w:r w:rsidRPr="0014085A">
              <w:rPr>
                <w:rStyle w:val="Parameterintable"/>
              </w:rPr>
              <w:t>CategoryName</w:t>
            </w:r>
            <w:proofErr w:type="spellEnd"/>
            <w:r w:rsidRPr="00766C49">
              <w:t xml:space="preserve">) </w:t>
            </w:r>
          </w:p>
        </w:tc>
        <w:tc>
          <w:tcPr>
            <w:tcW w:w="2126" w:type="dxa"/>
            <w:tcBorders>
              <w:bottom w:val="single" w:sz="6" w:space="0" w:color="146EB4"/>
            </w:tcBorders>
            <w:tcMar>
              <w:top w:w="24" w:type="dxa"/>
              <w:left w:w="120" w:type="dxa"/>
              <w:bottom w:w="24" w:type="dxa"/>
              <w:right w:w="120" w:type="dxa"/>
            </w:tcMar>
            <w:hideMark/>
          </w:tcPr>
          <w:p w14:paraId="5618C6FE" w14:textId="56FB2C12" w:rsidR="004D3558" w:rsidRPr="00766C49" w:rsidRDefault="004D3558" w:rsidP="004D3558">
            <w:pPr>
              <w:pStyle w:val="Tabletext"/>
            </w:pPr>
            <w:r>
              <w:lastRenderedPageBreak/>
              <w:t>—</w:t>
            </w:r>
          </w:p>
        </w:tc>
        <w:tc>
          <w:tcPr>
            <w:tcW w:w="3908" w:type="dxa"/>
            <w:tcBorders>
              <w:bottom w:val="single" w:sz="6" w:space="0" w:color="146EB4"/>
            </w:tcBorders>
            <w:tcMar>
              <w:top w:w="24" w:type="dxa"/>
              <w:left w:w="120" w:type="dxa"/>
              <w:bottom w:w="24" w:type="dxa"/>
              <w:right w:w="120" w:type="dxa"/>
            </w:tcMar>
            <w:hideMark/>
          </w:tcPr>
          <w:p w14:paraId="0F96F38A" w14:textId="2E55C83F" w:rsidR="004D3558" w:rsidRPr="00766C49" w:rsidRDefault="006F3F41" w:rsidP="00AF235C">
            <w:pPr>
              <w:pStyle w:val="Tabletext"/>
            </w:pPr>
            <w:r w:rsidRPr="00B0720D">
              <w:t>Used for app installation.</w:t>
            </w:r>
            <w:r>
              <w:t xml:space="preserve"> </w:t>
            </w:r>
            <w:r w:rsidR="004D3558" w:rsidRPr="00B0720D">
              <w:t xml:space="preserve">Required when </w:t>
            </w:r>
            <w:r w:rsidR="005A4707" w:rsidRPr="0014085A">
              <w:rPr>
                <w:rStyle w:val="Parameterintable"/>
              </w:rPr>
              <w:t>Section9eConfigCreateHttpLogs</w:t>
            </w:r>
            <w:r w:rsidR="005A4707">
              <w:rPr>
                <w:rStyle w:val="Parameterintable"/>
              </w:rPr>
              <w:br/>
            </w:r>
            <w:r w:rsidR="005A4707" w:rsidRPr="0014085A">
              <w:rPr>
                <w:rStyle w:val="Parameterintable"/>
              </w:rPr>
              <w:t>Source</w:t>
            </w:r>
            <w:r w:rsidR="00AB5E06" w:rsidRPr="009C5AD5">
              <w:t xml:space="preserve"> </w:t>
            </w:r>
            <w:r w:rsidR="00223A26">
              <w:t xml:space="preserve">is set to </w:t>
            </w:r>
            <w:r w:rsidR="00223A26" w:rsidRPr="003E0FB1">
              <w:rPr>
                <w:b/>
              </w:rPr>
              <w:t>No</w:t>
            </w:r>
            <w:r w:rsidR="004D3558" w:rsidRPr="00B0720D">
              <w:t xml:space="preserve">. Provide an existing </w:t>
            </w:r>
            <w:r w:rsidR="004D3558" w:rsidRPr="00B0720D">
              <w:lastRenderedPageBreak/>
              <w:t xml:space="preserve">source category name from Sumo Logic collecting </w:t>
            </w:r>
            <w:r w:rsidR="004D3558">
              <w:t xml:space="preserve">AWS </w:t>
            </w:r>
            <w:r w:rsidR="004D3558" w:rsidRPr="00B0720D">
              <w:t xml:space="preserve">Config </w:t>
            </w:r>
            <w:r w:rsidR="004D3558">
              <w:t>l</w:t>
            </w:r>
            <w:r w:rsidR="004D3558" w:rsidRPr="00B0720D">
              <w:t xml:space="preserve">ogs. </w:t>
            </w:r>
          </w:p>
        </w:tc>
      </w:tr>
    </w:tbl>
    <w:p w14:paraId="20851D01" w14:textId="6902FD03" w:rsidR="00B86E54" w:rsidRDefault="00B86E54" w:rsidP="00B86E54">
      <w:pPr>
        <w:spacing w:before="280" w:after="140"/>
        <w:ind w:left="461"/>
        <w:rPr>
          <w:ins w:id="113" w:author="Arun Patyal" w:date="2021-09-01T18:03:00Z"/>
          <w:i/>
          <w:color w:val="20201F"/>
        </w:rPr>
      </w:pPr>
      <w:ins w:id="114" w:author="Arun Patyal" w:date="2021-09-01T18:03:00Z">
        <w:r w:rsidRPr="00F61144">
          <w:rPr>
            <w:i/>
            <w:color w:val="20201F"/>
          </w:rPr>
          <w:lastRenderedPageBreak/>
          <w:t xml:space="preserve">AWS </w:t>
        </w:r>
        <w:r>
          <w:rPr>
            <w:i/>
            <w:color w:val="20201F"/>
          </w:rPr>
          <w:t xml:space="preserve">Network Firewall </w:t>
        </w:r>
      </w:ins>
      <w:ins w:id="115" w:author="Arun Patyal" w:date="2021-09-01T18:04:00Z">
        <w:r>
          <w:rPr>
            <w:i/>
            <w:color w:val="20201F"/>
          </w:rPr>
          <w:t>configuration</w:t>
        </w:r>
      </w:ins>
      <w:ins w:id="116" w:author="Arun Patyal" w:date="2021-09-01T18:03:00Z">
        <w:r>
          <w:rPr>
            <w:i/>
            <w:color w:val="20201F"/>
          </w:rPr>
          <w:t>:</w:t>
        </w:r>
      </w:ins>
    </w:p>
    <w:tbl>
      <w:tblPr>
        <w:tblW w:w="9360" w:type="dxa"/>
        <w:tblInd w:w="360" w:type="dxa"/>
        <w:tblLayout w:type="fixed"/>
        <w:tblCellMar>
          <w:left w:w="120" w:type="dxa"/>
          <w:right w:w="120" w:type="dxa"/>
        </w:tblCellMar>
        <w:tblLook w:val="04A0" w:firstRow="1" w:lastRow="0" w:firstColumn="1" w:lastColumn="0" w:noHBand="0" w:noVBand="1"/>
      </w:tblPr>
      <w:tblGrid>
        <w:gridCol w:w="3326"/>
        <w:gridCol w:w="2126"/>
        <w:gridCol w:w="3908"/>
        <w:tblGridChange w:id="117">
          <w:tblGrid>
            <w:gridCol w:w="3326"/>
            <w:gridCol w:w="2126"/>
            <w:gridCol w:w="3908"/>
          </w:tblGrid>
        </w:tblGridChange>
      </w:tblGrid>
      <w:tr w:rsidR="00B86E54" w:rsidRPr="00A02627" w14:paraId="519BD26D" w14:textId="77777777" w:rsidTr="00065EA0">
        <w:trPr>
          <w:tblHeader/>
          <w:ins w:id="118" w:author="Arun Patyal" w:date="2021-09-01T18:03:00Z"/>
        </w:trPr>
        <w:tc>
          <w:tcPr>
            <w:tcW w:w="3326" w:type="dxa"/>
            <w:tcBorders>
              <w:top w:val="single" w:sz="6" w:space="0" w:color="146EB4"/>
              <w:bottom w:val="single" w:sz="6" w:space="0" w:color="146EB4"/>
            </w:tcBorders>
            <w:shd w:val="clear" w:color="auto" w:fill="CBD5E9"/>
            <w:vAlign w:val="center"/>
            <w:hideMark/>
          </w:tcPr>
          <w:p w14:paraId="2DB668FC" w14:textId="77777777" w:rsidR="00B86E54" w:rsidRPr="00A02627" w:rsidRDefault="00B86E54" w:rsidP="00065EA0">
            <w:pPr>
              <w:pStyle w:val="Tabletext"/>
              <w:rPr>
                <w:ins w:id="119" w:author="Arun Patyal" w:date="2021-09-01T18:03:00Z"/>
                <w:b/>
              </w:rPr>
            </w:pPr>
            <w:ins w:id="120" w:author="Arun Patyal" w:date="2021-09-01T18:03:00Z">
              <w:r w:rsidRPr="00A02627">
                <w:rPr>
                  <w:b/>
                </w:rPr>
                <w:t>Parameter label</w:t>
              </w:r>
              <w:r w:rsidRPr="00A02627">
                <w:rPr>
                  <w:b/>
                </w:rPr>
                <w:br/>
                <w:t xml:space="preserve">(name) </w:t>
              </w:r>
            </w:ins>
          </w:p>
        </w:tc>
        <w:tc>
          <w:tcPr>
            <w:tcW w:w="2126" w:type="dxa"/>
            <w:tcBorders>
              <w:top w:val="single" w:sz="6" w:space="0" w:color="146EB4"/>
              <w:bottom w:val="single" w:sz="6" w:space="0" w:color="146EB4"/>
            </w:tcBorders>
            <w:shd w:val="clear" w:color="auto" w:fill="CBD5E9"/>
            <w:vAlign w:val="center"/>
            <w:hideMark/>
          </w:tcPr>
          <w:p w14:paraId="49E6592C" w14:textId="77777777" w:rsidR="00B86E54" w:rsidRPr="00A02627" w:rsidRDefault="00B86E54" w:rsidP="00065EA0">
            <w:pPr>
              <w:pStyle w:val="Tabletext"/>
              <w:rPr>
                <w:ins w:id="121" w:author="Arun Patyal" w:date="2021-09-01T18:03:00Z"/>
                <w:b/>
              </w:rPr>
            </w:pPr>
            <w:ins w:id="122" w:author="Arun Patyal" w:date="2021-09-01T18:03:00Z">
              <w:r w:rsidRPr="00A02627">
                <w:rPr>
                  <w:b/>
                </w:rPr>
                <w:t xml:space="preserve">Default </w:t>
              </w:r>
            </w:ins>
          </w:p>
        </w:tc>
        <w:tc>
          <w:tcPr>
            <w:tcW w:w="3908" w:type="dxa"/>
            <w:tcBorders>
              <w:top w:val="single" w:sz="6" w:space="0" w:color="146EB4"/>
              <w:bottom w:val="single" w:sz="6" w:space="0" w:color="146EB4"/>
            </w:tcBorders>
            <w:shd w:val="clear" w:color="auto" w:fill="CBD5E9"/>
            <w:vAlign w:val="center"/>
            <w:hideMark/>
          </w:tcPr>
          <w:p w14:paraId="24F7CDB8" w14:textId="77777777" w:rsidR="00B86E54" w:rsidRPr="00A02627" w:rsidRDefault="00B86E54" w:rsidP="00065EA0">
            <w:pPr>
              <w:pStyle w:val="Tabletext"/>
              <w:rPr>
                <w:ins w:id="123" w:author="Arun Patyal" w:date="2021-09-01T18:03:00Z"/>
                <w:b/>
              </w:rPr>
            </w:pPr>
            <w:ins w:id="124" w:author="Arun Patyal" w:date="2021-09-01T18:03:00Z">
              <w:r w:rsidRPr="00A02627">
                <w:rPr>
                  <w:b/>
                </w:rPr>
                <w:t xml:space="preserve">Description </w:t>
              </w:r>
            </w:ins>
          </w:p>
        </w:tc>
      </w:tr>
      <w:tr w:rsidR="00B86E54" w:rsidRPr="00766C49" w14:paraId="44A4F136" w14:textId="77777777" w:rsidTr="00065EA0">
        <w:trPr>
          <w:ins w:id="125" w:author="Arun Patyal" w:date="2021-09-01T18:03:00Z"/>
        </w:trPr>
        <w:tc>
          <w:tcPr>
            <w:tcW w:w="3326" w:type="dxa"/>
            <w:tcBorders>
              <w:bottom w:val="single" w:sz="6" w:space="0" w:color="146EB4"/>
            </w:tcBorders>
            <w:tcMar>
              <w:top w:w="24" w:type="dxa"/>
              <w:left w:w="120" w:type="dxa"/>
              <w:bottom w:w="24" w:type="dxa"/>
              <w:right w:w="120" w:type="dxa"/>
            </w:tcMar>
            <w:hideMark/>
          </w:tcPr>
          <w:p w14:paraId="61E47D7B" w14:textId="49DFC6B5" w:rsidR="00B86E54" w:rsidRDefault="00B86E54" w:rsidP="00065EA0">
            <w:pPr>
              <w:pStyle w:val="Tabletext"/>
              <w:rPr>
                <w:ins w:id="126" w:author="Arun Patyal" w:date="2021-09-01T18:03:00Z"/>
                <w:b/>
                <w:bCs/>
              </w:rPr>
            </w:pPr>
            <w:ins w:id="127" w:author="Arun Patyal" w:date="2021-09-01T18:03:00Z">
              <w:r w:rsidRPr="0014085A">
                <w:rPr>
                  <w:b/>
                  <w:bCs/>
                </w:rPr>
                <w:t xml:space="preserve">Install </w:t>
              </w:r>
            </w:ins>
            <w:ins w:id="128" w:author="hpal" w:date="2021-09-02T15:00:00Z">
              <w:r w:rsidR="00065EA0">
                <w:rPr>
                  <w:b/>
                  <w:bCs/>
                </w:rPr>
                <w:t>Network Firewall App</w:t>
              </w:r>
            </w:ins>
            <w:ins w:id="129" w:author="Arun Patyal" w:date="2021-09-01T18:03:00Z">
              <w:del w:id="130" w:author="hpal" w:date="2021-09-02T14:59:00Z">
                <w:r w:rsidRPr="0014085A" w:rsidDel="00065EA0">
                  <w:rPr>
                    <w:b/>
                    <w:bCs/>
                  </w:rPr>
                  <w:delText>AWS Config</w:delText>
                </w:r>
              </w:del>
            </w:ins>
          </w:p>
          <w:p w14:paraId="2D62F015" w14:textId="77777777" w:rsidR="00B86E54" w:rsidRDefault="00B86E54" w:rsidP="00B86E54">
            <w:pPr>
              <w:shd w:val="clear" w:color="auto" w:fill="FFFFFF"/>
              <w:spacing w:line="270" w:lineRule="atLeast"/>
              <w:rPr>
                <w:ins w:id="131" w:author="Arun Patyal" w:date="2021-09-01T18:07:00Z"/>
                <w:rFonts w:ascii="Menlo" w:hAnsi="Menlo" w:cs="Menlo"/>
                <w:color w:val="000000"/>
                <w:sz w:val="18"/>
                <w:szCs w:val="18"/>
              </w:rPr>
            </w:pPr>
            <w:ins w:id="132" w:author="Arun Patyal" w:date="2021-09-01T18:03:00Z">
              <w:r w:rsidRPr="00766C49">
                <w:t>(</w:t>
              </w:r>
            </w:ins>
            <w:ins w:id="133" w:author="Arun Patyal" w:date="2021-09-01T18:07:00Z">
              <w:r>
                <w:rPr>
                  <w:rFonts w:ascii="Menlo" w:hAnsi="Menlo" w:cs="Menlo"/>
                  <w:color w:val="0000FF"/>
                  <w:sz w:val="18"/>
                  <w:szCs w:val="18"/>
                </w:rPr>
                <w:t>Section11InstallNFWApp</w:t>
              </w:r>
            </w:ins>
          </w:p>
          <w:p w14:paraId="15AEC861" w14:textId="276D765F" w:rsidR="00B86E54" w:rsidRPr="00766C49" w:rsidRDefault="00B86E54" w:rsidP="00065EA0">
            <w:pPr>
              <w:pStyle w:val="Tabletext"/>
              <w:rPr>
                <w:ins w:id="134" w:author="Arun Patyal" w:date="2021-09-01T18:03:00Z"/>
              </w:rPr>
            </w:pPr>
            <w:ins w:id="135" w:author="Arun Patyal" w:date="2021-09-01T18:03:00Z">
              <w:r w:rsidRPr="00766C49">
                <w:t xml:space="preserve">) </w:t>
              </w:r>
            </w:ins>
          </w:p>
        </w:tc>
        <w:tc>
          <w:tcPr>
            <w:tcW w:w="2126" w:type="dxa"/>
            <w:tcBorders>
              <w:bottom w:val="single" w:sz="6" w:space="0" w:color="146EB4"/>
            </w:tcBorders>
            <w:tcMar>
              <w:top w:w="24" w:type="dxa"/>
              <w:left w:w="120" w:type="dxa"/>
              <w:bottom w:w="24" w:type="dxa"/>
              <w:right w:w="120" w:type="dxa"/>
            </w:tcMar>
            <w:hideMark/>
          </w:tcPr>
          <w:p w14:paraId="6D49EBE8" w14:textId="77777777" w:rsidR="00B86E54" w:rsidRPr="00766C49" w:rsidRDefault="00B86E54" w:rsidP="00065EA0">
            <w:pPr>
              <w:pStyle w:val="Tabletext"/>
              <w:rPr>
                <w:ins w:id="136" w:author="Arun Patyal" w:date="2021-09-01T18:03:00Z"/>
              </w:rPr>
            </w:pPr>
            <w:ins w:id="137" w:author="Arun Patyal" w:date="2021-09-01T18:03:00Z">
              <w:r>
                <w:t>Yes</w:t>
              </w:r>
              <w:r w:rsidRPr="00766C49">
                <w:t xml:space="preserve"> </w:t>
              </w:r>
            </w:ins>
          </w:p>
        </w:tc>
        <w:tc>
          <w:tcPr>
            <w:tcW w:w="3908" w:type="dxa"/>
            <w:tcBorders>
              <w:bottom w:val="single" w:sz="6" w:space="0" w:color="146EB4"/>
            </w:tcBorders>
            <w:tcMar>
              <w:top w:w="24" w:type="dxa"/>
              <w:left w:w="120" w:type="dxa"/>
              <w:bottom w:w="24" w:type="dxa"/>
              <w:right w:w="120" w:type="dxa"/>
            </w:tcMar>
            <w:hideMark/>
          </w:tcPr>
          <w:p w14:paraId="47EC05BD" w14:textId="2CFD0369" w:rsidR="00B86E54" w:rsidRPr="00766C49" w:rsidRDefault="00B86E54" w:rsidP="00065EA0">
            <w:pPr>
              <w:pStyle w:val="Tabletext"/>
              <w:rPr>
                <w:ins w:id="138" w:author="Arun Patyal" w:date="2021-09-01T18:03:00Z"/>
              </w:rPr>
            </w:pPr>
            <w:ins w:id="139" w:author="Arun Patyal" w:date="2021-09-01T18:03:00Z">
              <w:r>
                <w:t xml:space="preserve">Choose </w:t>
              </w:r>
              <w:r w:rsidRPr="004C6265">
                <w:rPr>
                  <w:b/>
                </w:rPr>
                <w:t>Yes</w:t>
              </w:r>
              <w:r>
                <w:t xml:space="preserve"> to install</w:t>
              </w:r>
            </w:ins>
            <w:ins w:id="140" w:author="hpal" w:date="2021-09-02T16:29:00Z">
              <w:r w:rsidR="004965AB">
                <w:t xml:space="preserve"> Network Firewall App</w:t>
              </w:r>
            </w:ins>
            <w:ins w:id="141" w:author="Arun Patyal" w:date="2021-09-01T18:03:00Z">
              <w:del w:id="142" w:author="hpal" w:date="2021-09-02T16:29:00Z">
                <w:r w:rsidDel="004965AB">
                  <w:delText xml:space="preserve"> AWS Config</w:delText>
                </w:r>
              </w:del>
              <w:r>
                <w:t xml:space="preserve">. Choose </w:t>
              </w:r>
              <w:r w:rsidRPr="004C6265">
                <w:rPr>
                  <w:b/>
                </w:rPr>
                <w:t>No</w:t>
              </w:r>
              <w:r>
                <w:t xml:space="preserve"> to skip the installation</w:t>
              </w:r>
              <w:del w:id="143" w:author="hpal" w:date="2021-09-02T16:29:00Z">
                <w:r w:rsidDel="004965AB">
                  <w:delText xml:space="preserve"> of AWS Config</w:delText>
                </w:r>
              </w:del>
              <w:r>
                <w:t>.</w:t>
              </w:r>
            </w:ins>
          </w:p>
        </w:tc>
      </w:tr>
      <w:tr w:rsidR="00B86E54" w:rsidRPr="00766C49" w14:paraId="3DFBCBAF" w14:textId="77777777" w:rsidTr="00065EA0">
        <w:trPr>
          <w:ins w:id="144" w:author="Arun Patyal" w:date="2021-09-01T18:03:00Z"/>
        </w:trPr>
        <w:tc>
          <w:tcPr>
            <w:tcW w:w="3326" w:type="dxa"/>
            <w:tcBorders>
              <w:bottom w:val="single" w:sz="6" w:space="0" w:color="146EB4"/>
            </w:tcBorders>
            <w:tcMar>
              <w:top w:w="24" w:type="dxa"/>
              <w:left w:w="120" w:type="dxa"/>
              <w:bottom w:w="24" w:type="dxa"/>
              <w:right w:w="120" w:type="dxa"/>
            </w:tcMar>
            <w:hideMark/>
          </w:tcPr>
          <w:p w14:paraId="2970AB0F" w14:textId="26B1EDDA" w:rsidR="00B86E54" w:rsidRDefault="00B86E54" w:rsidP="00B86E54">
            <w:pPr>
              <w:shd w:val="clear" w:color="auto" w:fill="FFFFFF"/>
              <w:spacing w:line="270" w:lineRule="atLeast"/>
              <w:rPr>
                <w:ins w:id="145" w:author="Arun Patyal" w:date="2021-09-01T18:07:00Z"/>
                <w:rFonts w:ascii="Menlo" w:hAnsi="Menlo" w:cs="Menlo"/>
                <w:color w:val="000000"/>
                <w:sz w:val="18"/>
                <w:szCs w:val="18"/>
              </w:rPr>
            </w:pPr>
            <w:ins w:id="146" w:author="Arun Patyal" w:date="2021-09-01T18:03:00Z">
              <w:del w:id="147" w:author="hpal" w:date="2021-09-02T15:00:00Z">
                <w:r w:rsidRPr="0014085A" w:rsidDel="00065EA0">
                  <w:rPr>
                    <w:b/>
                    <w:bCs/>
                  </w:rPr>
                  <w:delText xml:space="preserve">Enable AWS Config for </w:delText>
                </w:r>
                <w:r w:rsidDel="00065EA0">
                  <w:rPr>
                    <w:b/>
                    <w:bCs/>
                  </w:rPr>
                  <w:delText>R</w:delText>
                </w:r>
                <w:r w:rsidRPr="0014085A" w:rsidDel="00065EA0">
                  <w:rPr>
                    <w:b/>
                    <w:bCs/>
                  </w:rPr>
                  <w:delText>egion</w:delText>
                </w:r>
              </w:del>
            </w:ins>
            <w:ins w:id="148" w:author="hpal" w:date="2021-09-02T15:00:00Z">
              <w:r w:rsidR="00065EA0">
                <w:rPr>
                  <w:b/>
                  <w:bCs/>
                </w:rPr>
                <w:t xml:space="preserve">Create </w:t>
              </w:r>
            </w:ins>
            <w:ins w:id="149" w:author="hpal" w:date="2021-09-02T16:42:00Z">
              <w:r w:rsidR="000D6037">
                <w:rPr>
                  <w:b/>
                  <w:bCs/>
                </w:rPr>
                <w:t xml:space="preserve">AWS </w:t>
              </w:r>
            </w:ins>
            <w:ins w:id="150" w:author="hpal" w:date="2021-09-02T15:00:00Z">
              <w:r w:rsidR="00065EA0">
                <w:rPr>
                  <w:b/>
                  <w:bCs/>
                </w:rPr>
                <w:t>Network Firewall</w:t>
              </w:r>
            </w:ins>
            <w:ins w:id="151" w:author="Arun Patyal" w:date="2021-09-01T18:03:00Z">
              <w:r w:rsidRPr="00766C49">
                <w:br/>
                <w:t>(</w:t>
              </w:r>
            </w:ins>
            <w:ins w:id="152" w:author="Arun Patyal" w:date="2021-09-01T18:07:00Z">
              <w:r>
                <w:rPr>
                  <w:rFonts w:ascii="Menlo" w:hAnsi="Menlo" w:cs="Menlo"/>
                  <w:color w:val="0000FF"/>
                  <w:sz w:val="18"/>
                  <w:szCs w:val="18"/>
                </w:rPr>
                <w:t>Section11CreateNewFW</w:t>
              </w:r>
            </w:ins>
          </w:p>
          <w:p w14:paraId="06C67E63" w14:textId="1931E025" w:rsidR="00B86E54" w:rsidRPr="00766C49" w:rsidRDefault="00B86E54" w:rsidP="00065EA0">
            <w:pPr>
              <w:pStyle w:val="Tabletext"/>
              <w:rPr>
                <w:ins w:id="153" w:author="Arun Patyal" w:date="2021-09-01T18:03:00Z"/>
              </w:rPr>
            </w:pPr>
            <w:ins w:id="154" w:author="Arun Patyal" w:date="2021-09-01T18:03:00Z">
              <w:r w:rsidRPr="00766C49">
                <w:t xml:space="preserve">) </w:t>
              </w:r>
            </w:ins>
          </w:p>
        </w:tc>
        <w:tc>
          <w:tcPr>
            <w:tcW w:w="2126" w:type="dxa"/>
            <w:tcBorders>
              <w:bottom w:val="single" w:sz="6" w:space="0" w:color="146EB4"/>
            </w:tcBorders>
            <w:tcMar>
              <w:top w:w="24" w:type="dxa"/>
              <w:left w:w="120" w:type="dxa"/>
              <w:bottom w:w="24" w:type="dxa"/>
              <w:right w:w="120" w:type="dxa"/>
            </w:tcMar>
            <w:hideMark/>
          </w:tcPr>
          <w:p w14:paraId="07EB404F" w14:textId="77777777" w:rsidR="00B86E54" w:rsidRPr="00766C49" w:rsidRDefault="00B86E54" w:rsidP="00065EA0">
            <w:pPr>
              <w:pStyle w:val="Tabletext"/>
              <w:rPr>
                <w:ins w:id="155" w:author="Arun Patyal" w:date="2021-09-01T18:03:00Z"/>
              </w:rPr>
            </w:pPr>
            <w:ins w:id="156" w:author="Arun Patyal" w:date="2021-09-01T18:03:00Z">
              <w:r>
                <w:t>No</w:t>
              </w:r>
              <w:r w:rsidRPr="00766C49">
                <w:t xml:space="preserve"> </w:t>
              </w:r>
            </w:ins>
          </w:p>
        </w:tc>
        <w:tc>
          <w:tcPr>
            <w:tcW w:w="3908" w:type="dxa"/>
            <w:tcBorders>
              <w:bottom w:val="single" w:sz="6" w:space="0" w:color="146EB4"/>
            </w:tcBorders>
            <w:tcMar>
              <w:top w:w="24" w:type="dxa"/>
              <w:left w:w="120" w:type="dxa"/>
              <w:bottom w:w="24" w:type="dxa"/>
              <w:right w:w="120" w:type="dxa"/>
            </w:tcMar>
            <w:hideMark/>
          </w:tcPr>
          <w:p w14:paraId="670ECDD8" w14:textId="47C1D1A9" w:rsidR="00B86E54" w:rsidRPr="00766C49" w:rsidRDefault="00B86E54" w:rsidP="00065EA0">
            <w:pPr>
              <w:pStyle w:val="Tabletext"/>
              <w:rPr>
                <w:ins w:id="157" w:author="Arun Patyal" w:date="2021-09-01T18:03:00Z"/>
              </w:rPr>
            </w:pPr>
            <w:ins w:id="158" w:author="Arun Patyal" w:date="2021-09-01T18:03:00Z">
              <w:r>
                <w:t xml:space="preserve">Choose </w:t>
              </w:r>
              <w:r w:rsidRPr="004C6265">
                <w:rPr>
                  <w:b/>
                </w:rPr>
                <w:t>Yes</w:t>
              </w:r>
              <w:r>
                <w:t xml:space="preserve"> to </w:t>
              </w:r>
              <w:del w:id="159" w:author="hpal" w:date="2021-09-02T16:29:00Z">
                <w:r w:rsidDel="004965AB">
                  <w:delText>enable</w:delText>
                </w:r>
              </w:del>
            </w:ins>
            <w:ins w:id="160" w:author="hpal" w:date="2021-09-02T16:29:00Z">
              <w:r w:rsidR="004965AB">
                <w:t>create</w:t>
              </w:r>
            </w:ins>
            <w:ins w:id="161" w:author="Arun Patyal" w:date="2021-09-01T18:03:00Z">
              <w:r>
                <w:t xml:space="preserve"> </w:t>
              </w:r>
              <w:del w:id="162" w:author="hpal" w:date="2021-09-02T16:29:00Z">
                <w:r w:rsidDel="004965AB">
                  <w:delText>AWS Config</w:delText>
                </w:r>
              </w:del>
            </w:ins>
            <w:ins w:id="163" w:author="hpal" w:date="2021-09-02T16:29:00Z">
              <w:r w:rsidR="004965AB">
                <w:t>Network Firewall</w:t>
              </w:r>
            </w:ins>
            <w:ins w:id="164" w:author="Arun Patyal" w:date="2021-09-01T18:03:00Z">
              <w:r>
                <w:t xml:space="preserve"> for the Region. Choose </w:t>
              </w:r>
              <w:r w:rsidRPr="004C6265">
                <w:rPr>
                  <w:b/>
                </w:rPr>
                <w:t>No</w:t>
              </w:r>
              <w:r>
                <w:t xml:space="preserve"> if </w:t>
              </w:r>
              <w:del w:id="165" w:author="hpal" w:date="2021-09-02T16:30:00Z">
                <w:r w:rsidDel="004965AB">
                  <w:delText>AWS Config</w:delText>
                </w:r>
              </w:del>
            </w:ins>
            <w:ins w:id="166" w:author="hpal" w:date="2021-09-02T16:30:00Z">
              <w:r w:rsidR="004965AB">
                <w:t>Network Firewall</w:t>
              </w:r>
            </w:ins>
            <w:ins w:id="167" w:author="Arun Patyal" w:date="2021-09-01T18:03:00Z">
              <w:r>
                <w:t xml:space="preserve"> </w:t>
              </w:r>
              <w:del w:id="168" w:author="hpal" w:date="2021-09-02T16:30:00Z">
                <w:r w:rsidDel="004965AB">
                  <w:delText xml:space="preserve">is </w:delText>
                </w:r>
              </w:del>
              <w:r>
                <w:t xml:space="preserve">already </w:t>
              </w:r>
              <w:del w:id="169" w:author="hpal" w:date="2021-09-02T16:30:00Z">
                <w:r w:rsidDel="004965AB">
                  <w:delText>enabled</w:delText>
                </w:r>
              </w:del>
            </w:ins>
            <w:ins w:id="170" w:author="hpal" w:date="2021-09-02T16:30:00Z">
              <w:r w:rsidR="004965AB">
                <w:t>exists</w:t>
              </w:r>
            </w:ins>
            <w:ins w:id="171" w:author="Arun Patyal" w:date="2021-09-01T18:03:00Z">
              <w:r>
                <w:t>.</w:t>
              </w:r>
            </w:ins>
          </w:p>
        </w:tc>
      </w:tr>
      <w:tr w:rsidR="00B86E54" w:rsidRPr="00766C49" w14:paraId="55B1DAF3" w14:textId="77777777" w:rsidTr="00B86E54">
        <w:tblPrEx>
          <w:tblW w:w="9360" w:type="dxa"/>
          <w:tblInd w:w="360" w:type="dxa"/>
          <w:tblLayout w:type="fixed"/>
          <w:tblCellMar>
            <w:left w:w="120" w:type="dxa"/>
            <w:right w:w="120" w:type="dxa"/>
          </w:tblCellMar>
          <w:tblPrExChange w:id="172" w:author="Arun Patyal" w:date="2021-09-01T18:07:00Z">
            <w:tblPrEx>
              <w:tblW w:w="9360" w:type="dxa"/>
              <w:tblInd w:w="360" w:type="dxa"/>
              <w:tblLayout w:type="fixed"/>
              <w:tblCellMar>
                <w:left w:w="120" w:type="dxa"/>
                <w:right w:w="120" w:type="dxa"/>
              </w:tblCellMar>
            </w:tblPrEx>
          </w:tblPrExChange>
        </w:tblPrEx>
        <w:trPr>
          <w:ins w:id="173" w:author="Arun Patyal" w:date="2021-09-01T18:03:00Z"/>
        </w:trPr>
        <w:tc>
          <w:tcPr>
            <w:tcW w:w="3326" w:type="dxa"/>
            <w:tcMar>
              <w:top w:w="24" w:type="dxa"/>
              <w:left w:w="120" w:type="dxa"/>
              <w:bottom w:w="24" w:type="dxa"/>
              <w:right w:w="120" w:type="dxa"/>
            </w:tcMar>
            <w:hideMark/>
            <w:tcPrChange w:id="174" w:author="Arun Patyal" w:date="2021-09-01T18:07:00Z">
              <w:tcPr>
                <w:tcW w:w="3326" w:type="dxa"/>
                <w:tcBorders>
                  <w:bottom w:val="single" w:sz="6" w:space="0" w:color="146EB4"/>
                </w:tcBorders>
                <w:tcMar>
                  <w:top w:w="24" w:type="dxa"/>
                  <w:left w:w="120" w:type="dxa"/>
                  <w:bottom w:w="24" w:type="dxa"/>
                  <w:right w:w="120" w:type="dxa"/>
                </w:tcMar>
                <w:hideMark/>
              </w:tcPr>
            </w:tcPrChange>
          </w:tcPr>
          <w:p w14:paraId="3CAF1FB1" w14:textId="0C6CAF2A" w:rsidR="00B86E54" w:rsidRDefault="000D6037" w:rsidP="00B86E54">
            <w:pPr>
              <w:shd w:val="clear" w:color="auto" w:fill="FFFFFF"/>
              <w:spacing w:line="270" w:lineRule="atLeast"/>
              <w:rPr>
                <w:ins w:id="175" w:author="Arun Patyal" w:date="2021-09-01T18:07:00Z"/>
                <w:rFonts w:ascii="Menlo" w:hAnsi="Menlo" w:cs="Menlo"/>
                <w:color w:val="000000"/>
                <w:sz w:val="18"/>
                <w:szCs w:val="18"/>
              </w:rPr>
            </w:pPr>
            <w:ins w:id="176" w:author="hpal" w:date="2021-09-02T16:42:00Z">
              <w:r w:rsidRPr="000D6037">
                <w:rPr>
                  <w:b/>
                  <w:bCs/>
                </w:rPr>
                <w:t>VPC</w:t>
              </w:r>
              <w:r>
                <w:rPr>
                  <w:b/>
                  <w:bCs/>
                </w:rPr>
                <w:t xml:space="preserve"> </w:t>
              </w:r>
              <w:r w:rsidRPr="000D6037">
                <w:rPr>
                  <w:b/>
                  <w:bCs/>
                </w:rPr>
                <w:t>ID for new AWS Network Firewall</w:t>
              </w:r>
            </w:ins>
            <w:ins w:id="177" w:author="Arun Patyal" w:date="2021-09-01T18:03:00Z">
              <w:del w:id="178" w:author="hpal" w:date="2021-09-02T16:30:00Z">
                <w:r w:rsidR="00B86E54" w:rsidRPr="0014085A" w:rsidDel="004965AB">
                  <w:rPr>
                    <w:b/>
                    <w:bCs/>
                  </w:rPr>
                  <w:delText xml:space="preserve">Create SNS </w:delText>
                </w:r>
                <w:r w:rsidR="00B86E54" w:rsidDel="004965AB">
                  <w:rPr>
                    <w:b/>
                    <w:bCs/>
                  </w:rPr>
                  <w:delText>t</w:delText>
                </w:r>
                <w:r w:rsidR="00B86E54" w:rsidRPr="0014085A" w:rsidDel="004965AB">
                  <w:rPr>
                    <w:b/>
                    <w:bCs/>
                  </w:rPr>
                  <w:delText>opic for logs delivery</w:delText>
                </w:r>
              </w:del>
              <w:r w:rsidR="00B86E54" w:rsidRPr="00766C49">
                <w:br/>
                <w:t>(</w:t>
              </w:r>
            </w:ins>
            <w:ins w:id="179" w:author="Arun Patyal" w:date="2021-09-01T18:07:00Z">
              <w:r w:rsidR="00B86E54">
                <w:rPr>
                  <w:rFonts w:ascii="Menlo" w:hAnsi="Menlo" w:cs="Menlo"/>
                  <w:color w:val="0000FF"/>
                  <w:sz w:val="18"/>
                  <w:szCs w:val="18"/>
                </w:rPr>
                <w:t>Section11VPCID</w:t>
              </w:r>
            </w:ins>
          </w:p>
          <w:p w14:paraId="7FC1C7D8" w14:textId="50FAB2ED" w:rsidR="00B86E54" w:rsidRPr="00766C49" w:rsidRDefault="00B86E54" w:rsidP="00065EA0">
            <w:pPr>
              <w:pStyle w:val="Tabletext"/>
              <w:rPr>
                <w:ins w:id="180" w:author="Arun Patyal" w:date="2021-09-01T18:03:00Z"/>
              </w:rPr>
            </w:pPr>
            <w:ins w:id="181" w:author="Arun Patyal" w:date="2021-09-01T18:03:00Z">
              <w:r w:rsidRPr="00766C49">
                <w:t xml:space="preserve">) </w:t>
              </w:r>
            </w:ins>
          </w:p>
        </w:tc>
        <w:tc>
          <w:tcPr>
            <w:tcW w:w="2126" w:type="dxa"/>
            <w:tcMar>
              <w:top w:w="24" w:type="dxa"/>
              <w:left w:w="120" w:type="dxa"/>
              <w:bottom w:w="24" w:type="dxa"/>
              <w:right w:w="120" w:type="dxa"/>
            </w:tcMar>
            <w:hideMark/>
            <w:tcPrChange w:id="182" w:author="Arun Patyal" w:date="2021-09-01T18:07:00Z">
              <w:tcPr>
                <w:tcW w:w="2126" w:type="dxa"/>
                <w:tcBorders>
                  <w:bottom w:val="single" w:sz="6" w:space="0" w:color="146EB4"/>
                </w:tcBorders>
                <w:tcMar>
                  <w:top w:w="24" w:type="dxa"/>
                  <w:left w:w="120" w:type="dxa"/>
                  <w:bottom w:w="24" w:type="dxa"/>
                  <w:right w:w="120" w:type="dxa"/>
                </w:tcMar>
                <w:hideMark/>
              </w:tcPr>
            </w:tcPrChange>
          </w:tcPr>
          <w:p w14:paraId="481CB06A" w14:textId="42B1056F" w:rsidR="00B86E54" w:rsidRPr="00766C49" w:rsidRDefault="004965AB" w:rsidP="00065EA0">
            <w:pPr>
              <w:pStyle w:val="Tabletext"/>
              <w:rPr>
                <w:ins w:id="183" w:author="Arun Patyal" w:date="2021-09-01T18:03:00Z"/>
              </w:rPr>
            </w:pPr>
            <w:ins w:id="184" w:author="hpal" w:date="2021-09-02T16:32:00Z">
              <w:r>
                <w:t>-</w:t>
              </w:r>
            </w:ins>
            <w:ins w:id="185" w:author="Arun Patyal" w:date="2021-09-01T18:03:00Z">
              <w:del w:id="186" w:author="hpal" w:date="2021-09-02T16:32:00Z">
                <w:r w:rsidR="00B86E54" w:rsidDel="004965AB">
                  <w:delText>No</w:delText>
                </w:r>
                <w:r w:rsidR="00B86E54" w:rsidRPr="00766C49" w:rsidDel="004965AB">
                  <w:delText xml:space="preserve"> </w:delText>
                </w:r>
              </w:del>
            </w:ins>
          </w:p>
        </w:tc>
        <w:tc>
          <w:tcPr>
            <w:tcW w:w="3908" w:type="dxa"/>
            <w:tcMar>
              <w:top w:w="24" w:type="dxa"/>
              <w:left w:w="120" w:type="dxa"/>
              <w:bottom w:w="24" w:type="dxa"/>
              <w:right w:w="120" w:type="dxa"/>
            </w:tcMar>
            <w:hideMark/>
            <w:tcPrChange w:id="187" w:author="Arun Patyal" w:date="2021-09-01T18:07:00Z">
              <w:tcPr>
                <w:tcW w:w="3908" w:type="dxa"/>
                <w:tcBorders>
                  <w:bottom w:val="single" w:sz="6" w:space="0" w:color="146EB4"/>
                </w:tcBorders>
                <w:tcMar>
                  <w:top w:w="24" w:type="dxa"/>
                  <w:left w:w="120" w:type="dxa"/>
                  <w:bottom w:w="24" w:type="dxa"/>
                  <w:right w:w="120" w:type="dxa"/>
                </w:tcMar>
                <w:hideMark/>
              </w:tcPr>
            </w:tcPrChange>
          </w:tcPr>
          <w:p w14:paraId="0FA8B198" w14:textId="7D1395DB" w:rsidR="00B86E54" w:rsidRPr="00766C49" w:rsidRDefault="00DC794F" w:rsidP="00065EA0">
            <w:pPr>
              <w:pStyle w:val="Tabletext"/>
              <w:rPr>
                <w:ins w:id="188" w:author="Arun Patyal" w:date="2021-09-01T18:03:00Z"/>
              </w:rPr>
            </w:pPr>
            <w:ins w:id="189" w:author="hpal" w:date="2021-09-02T16:59:00Z">
              <w:r>
                <w:t xml:space="preserve">Required when </w:t>
              </w:r>
              <w:r>
                <w:rPr>
                  <w:rFonts w:ascii="Menlo" w:hAnsi="Menlo" w:cs="Menlo"/>
                  <w:color w:val="0000FF"/>
                  <w:szCs w:val="18"/>
                </w:rPr>
                <w:t>Section11</w:t>
              </w:r>
              <w:proofErr w:type="gramStart"/>
              <w:r>
                <w:rPr>
                  <w:rFonts w:ascii="Menlo" w:hAnsi="Menlo" w:cs="Menlo"/>
                  <w:color w:val="0000FF"/>
                  <w:szCs w:val="18"/>
                </w:rPr>
                <w:t>CreateNewFW</w:t>
              </w:r>
              <w:r>
                <w:t xml:space="preserve">  is</w:t>
              </w:r>
              <w:proofErr w:type="gramEnd"/>
              <w:r>
                <w:t xml:space="preserve"> set to Yes.</w:t>
              </w:r>
            </w:ins>
            <w:ins w:id="190" w:author="hpal" w:date="2021-09-02T17:00:00Z">
              <w:r>
                <w:t xml:space="preserve"> Provide</w:t>
              </w:r>
            </w:ins>
            <w:ins w:id="191" w:author="Arun Patyal" w:date="2021-09-01T18:03:00Z">
              <w:del w:id="192" w:author="hpal" w:date="2021-09-02T16:33:00Z">
                <w:r w:rsidR="00B86E54" w:rsidDel="004965AB">
                  <w:delText>Choose</w:delText>
                </w:r>
              </w:del>
              <w:del w:id="193" w:author="hpal" w:date="2021-09-02T16:32:00Z">
                <w:r w:rsidR="00B86E54" w:rsidDel="004965AB">
                  <w:delText xml:space="preserve"> </w:delText>
                </w:r>
                <w:r w:rsidR="00B86E54" w:rsidRPr="004C6265" w:rsidDel="004965AB">
                  <w:rPr>
                    <w:b/>
                  </w:rPr>
                  <w:delText>Yes</w:delText>
                </w:r>
                <w:r w:rsidR="00B86E54" w:rsidDel="004965AB">
                  <w:delText xml:space="preserve"> to create an SNS topic and attach it to AWS Config to deliver the logs. Choose </w:delText>
                </w:r>
                <w:r w:rsidR="00B86E54" w:rsidRPr="004C6265" w:rsidDel="004965AB">
                  <w:rPr>
                    <w:b/>
                  </w:rPr>
                  <w:delText>No</w:delText>
                </w:r>
                <w:r w:rsidR="00B86E54" w:rsidDel="004965AB">
                  <w:delText xml:space="preserve"> if AWS Config logs are already delivered to an existing SNS topic</w:delText>
                </w:r>
              </w:del>
            </w:ins>
            <w:ins w:id="194" w:author="hpal" w:date="2021-09-02T16:33:00Z">
              <w:r w:rsidR="004965AB">
                <w:t xml:space="preserve"> the </w:t>
              </w:r>
            </w:ins>
            <w:ins w:id="195" w:author="hpal" w:date="2021-09-02T17:00:00Z">
              <w:r>
                <w:t xml:space="preserve">existing </w:t>
              </w:r>
            </w:ins>
            <w:ins w:id="196" w:author="hpal" w:date="2021-09-02T16:33:00Z">
              <w:r w:rsidR="004965AB">
                <w:t>VPC ID in which network firewall will be created.</w:t>
              </w:r>
            </w:ins>
            <w:ins w:id="197" w:author="Arun Patyal" w:date="2021-09-01T18:03:00Z">
              <w:del w:id="198" w:author="hpal" w:date="2021-09-02T16:33:00Z">
                <w:r w:rsidR="00B86E54" w:rsidDel="004965AB">
                  <w:delText>.</w:delText>
                </w:r>
              </w:del>
            </w:ins>
          </w:p>
        </w:tc>
      </w:tr>
      <w:tr w:rsidR="00B86E54" w:rsidRPr="00766C49" w14:paraId="322804B8" w14:textId="77777777" w:rsidTr="00B86E54">
        <w:tblPrEx>
          <w:tblW w:w="9360" w:type="dxa"/>
          <w:tblInd w:w="360" w:type="dxa"/>
          <w:tblLayout w:type="fixed"/>
          <w:tblCellMar>
            <w:left w:w="120" w:type="dxa"/>
            <w:right w:w="120" w:type="dxa"/>
          </w:tblCellMar>
          <w:tblPrExChange w:id="199" w:author="Arun Patyal" w:date="2021-09-01T18:07:00Z">
            <w:tblPrEx>
              <w:tblW w:w="9360" w:type="dxa"/>
              <w:tblInd w:w="360" w:type="dxa"/>
              <w:tblLayout w:type="fixed"/>
              <w:tblCellMar>
                <w:left w:w="120" w:type="dxa"/>
                <w:right w:w="120" w:type="dxa"/>
              </w:tblCellMar>
            </w:tblPrEx>
          </w:tblPrExChange>
        </w:tblPrEx>
        <w:trPr>
          <w:ins w:id="200" w:author="Arun Patyal" w:date="2021-09-01T18:07:00Z"/>
        </w:trPr>
        <w:tc>
          <w:tcPr>
            <w:tcW w:w="3326" w:type="dxa"/>
            <w:tcMar>
              <w:top w:w="24" w:type="dxa"/>
              <w:left w:w="120" w:type="dxa"/>
              <w:bottom w:w="24" w:type="dxa"/>
              <w:right w:w="120" w:type="dxa"/>
            </w:tcMar>
            <w:tcPrChange w:id="201" w:author="Arun Patyal" w:date="2021-09-01T18:07:00Z">
              <w:tcPr>
                <w:tcW w:w="3326" w:type="dxa"/>
                <w:tcBorders>
                  <w:bottom w:val="single" w:sz="6" w:space="0" w:color="146EB4"/>
                </w:tcBorders>
                <w:tcMar>
                  <w:top w:w="24" w:type="dxa"/>
                  <w:left w:w="120" w:type="dxa"/>
                  <w:bottom w:w="24" w:type="dxa"/>
                  <w:right w:w="120" w:type="dxa"/>
                </w:tcMar>
              </w:tcPr>
            </w:tcPrChange>
          </w:tcPr>
          <w:p w14:paraId="77316B44" w14:textId="1E13284C" w:rsidR="00B86E54" w:rsidDel="000D6037" w:rsidRDefault="000D6037" w:rsidP="00B86E54">
            <w:pPr>
              <w:shd w:val="clear" w:color="auto" w:fill="FFFFFF"/>
              <w:spacing w:line="270" w:lineRule="atLeast"/>
              <w:rPr>
                <w:ins w:id="202" w:author="Arun Patyal" w:date="2021-09-01T18:07:00Z"/>
                <w:del w:id="203" w:author="hpal" w:date="2021-09-02T16:39:00Z"/>
                <w:rFonts w:ascii="Menlo" w:hAnsi="Menlo" w:cs="Menlo"/>
                <w:color w:val="000000"/>
                <w:sz w:val="18"/>
                <w:szCs w:val="18"/>
              </w:rPr>
            </w:pPr>
            <w:proofErr w:type="spellStart"/>
            <w:ins w:id="204" w:author="hpal" w:date="2021-09-02T16:42:00Z">
              <w:r w:rsidRPr="000D6037">
                <w:rPr>
                  <w:b/>
                  <w:bCs/>
                </w:rPr>
                <w:t>SubnetID</w:t>
              </w:r>
              <w:proofErr w:type="spellEnd"/>
              <w:r w:rsidRPr="000D6037">
                <w:rPr>
                  <w:b/>
                  <w:bCs/>
                </w:rPr>
                <w:t xml:space="preserve"> for new AWS Network Firewall</w:t>
              </w:r>
            </w:ins>
            <w:ins w:id="205" w:author="Arun Patyal" w:date="2021-09-01T18:07:00Z">
              <w:del w:id="206" w:author="hpal" w:date="2021-09-02T16:34:00Z">
                <w:r w:rsidR="00B86E54" w:rsidRPr="0014085A" w:rsidDel="004965AB">
                  <w:rPr>
                    <w:b/>
                    <w:bCs/>
                  </w:rPr>
                  <w:delText xml:space="preserve">Create SNS </w:delText>
                </w:r>
                <w:r w:rsidR="00B86E54" w:rsidDel="004965AB">
                  <w:rPr>
                    <w:b/>
                    <w:bCs/>
                  </w:rPr>
                  <w:delText>t</w:delText>
                </w:r>
                <w:r w:rsidR="00B86E54" w:rsidRPr="0014085A" w:rsidDel="004965AB">
                  <w:rPr>
                    <w:b/>
                    <w:bCs/>
                  </w:rPr>
                  <w:delText>opic for logs delivery</w:delText>
                </w:r>
              </w:del>
              <w:r w:rsidR="00B86E54" w:rsidRPr="00766C49">
                <w:br/>
                <w:t>(</w:t>
              </w:r>
            </w:ins>
            <w:ins w:id="207" w:author="hpal" w:date="2021-09-02T16:39:00Z">
              <w:r w:rsidRPr="000D6037">
                <w:rPr>
                  <w:rFonts w:ascii="Menlo" w:hAnsi="Menlo" w:cs="Menlo"/>
                  <w:color w:val="0000FF"/>
                  <w:sz w:val="18"/>
                  <w:szCs w:val="18"/>
                </w:rPr>
                <w:t>Section11SubnetID</w:t>
              </w:r>
            </w:ins>
            <w:ins w:id="208" w:author="Arun Patyal" w:date="2021-09-01T18:08:00Z">
              <w:del w:id="209" w:author="hpal" w:date="2021-09-02T16:39:00Z">
                <w:r w:rsidR="00B86E54" w:rsidDel="000D6037">
                  <w:rPr>
                    <w:rFonts w:ascii="Menlo" w:hAnsi="Menlo" w:cs="Menlo"/>
                    <w:color w:val="0000FF"/>
                    <w:sz w:val="18"/>
                    <w:szCs w:val="18"/>
                  </w:rPr>
                  <w:delText>Section11CreateFirewallPolicy</w:delText>
                </w:r>
              </w:del>
            </w:ins>
          </w:p>
          <w:p w14:paraId="4296099B" w14:textId="3DED092A" w:rsidR="00B86E54" w:rsidRPr="0014085A" w:rsidRDefault="00B86E54" w:rsidP="00B86E54">
            <w:pPr>
              <w:shd w:val="clear" w:color="auto" w:fill="FFFFFF"/>
              <w:spacing w:line="270" w:lineRule="atLeast"/>
              <w:rPr>
                <w:ins w:id="210" w:author="Arun Patyal" w:date="2021-09-01T18:07:00Z"/>
                <w:b/>
                <w:bCs/>
              </w:rPr>
            </w:pPr>
            <w:ins w:id="211" w:author="Arun Patyal" w:date="2021-09-01T18:07:00Z">
              <w:r w:rsidRPr="00766C49">
                <w:t xml:space="preserve">) </w:t>
              </w:r>
            </w:ins>
          </w:p>
        </w:tc>
        <w:tc>
          <w:tcPr>
            <w:tcW w:w="2126" w:type="dxa"/>
            <w:tcMar>
              <w:top w:w="24" w:type="dxa"/>
              <w:left w:w="120" w:type="dxa"/>
              <w:bottom w:w="24" w:type="dxa"/>
              <w:right w:w="120" w:type="dxa"/>
            </w:tcMar>
            <w:tcPrChange w:id="212" w:author="Arun Patyal" w:date="2021-09-01T18:07:00Z">
              <w:tcPr>
                <w:tcW w:w="2126" w:type="dxa"/>
                <w:tcBorders>
                  <w:bottom w:val="single" w:sz="6" w:space="0" w:color="146EB4"/>
                </w:tcBorders>
                <w:tcMar>
                  <w:top w:w="24" w:type="dxa"/>
                  <w:left w:w="120" w:type="dxa"/>
                  <w:bottom w:w="24" w:type="dxa"/>
                  <w:right w:w="120" w:type="dxa"/>
                </w:tcMar>
              </w:tcPr>
            </w:tcPrChange>
          </w:tcPr>
          <w:p w14:paraId="10FB6789" w14:textId="6A12237B" w:rsidR="00B86E54" w:rsidRDefault="00B86E54" w:rsidP="00B86E54">
            <w:pPr>
              <w:pStyle w:val="Tabletext"/>
              <w:rPr>
                <w:ins w:id="213" w:author="Arun Patyal" w:date="2021-09-01T18:07:00Z"/>
              </w:rPr>
            </w:pPr>
            <w:ins w:id="214" w:author="Arun Patyal" w:date="2021-09-01T18:07:00Z">
              <w:del w:id="215" w:author="hpal" w:date="2021-09-02T16:34:00Z">
                <w:r w:rsidDel="004965AB">
                  <w:delText>No</w:delText>
                </w:r>
              </w:del>
            </w:ins>
            <w:ins w:id="216" w:author="hpal" w:date="2021-09-02T16:34:00Z">
              <w:r w:rsidR="004965AB">
                <w:t>-</w:t>
              </w:r>
            </w:ins>
            <w:ins w:id="217" w:author="Arun Patyal" w:date="2021-09-01T18:07:00Z">
              <w:r w:rsidRPr="00766C49">
                <w:t xml:space="preserve"> </w:t>
              </w:r>
            </w:ins>
          </w:p>
        </w:tc>
        <w:tc>
          <w:tcPr>
            <w:tcW w:w="3908" w:type="dxa"/>
            <w:tcMar>
              <w:top w:w="24" w:type="dxa"/>
              <w:left w:w="120" w:type="dxa"/>
              <w:bottom w:w="24" w:type="dxa"/>
              <w:right w:w="120" w:type="dxa"/>
            </w:tcMar>
            <w:tcPrChange w:id="218" w:author="Arun Patyal" w:date="2021-09-01T18:07:00Z">
              <w:tcPr>
                <w:tcW w:w="3908" w:type="dxa"/>
                <w:tcBorders>
                  <w:bottom w:val="single" w:sz="6" w:space="0" w:color="146EB4"/>
                </w:tcBorders>
                <w:tcMar>
                  <w:top w:w="24" w:type="dxa"/>
                  <w:left w:w="120" w:type="dxa"/>
                  <w:bottom w:w="24" w:type="dxa"/>
                  <w:right w:w="120" w:type="dxa"/>
                </w:tcMar>
              </w:tcPr>
            </w:tcPrChange>
          </w:tcPr>
          <w:p w14:paraId="17BFBFA6" w14:textId="0A30615B" w:rsidR="00B86E54" w:rsidRDefault="00DC794F" w:rsidP="00B86E54">
            <w:pPr>
              <w:pStyle w:val="Tabletext"/>
              <w:rPr>
                <w:ins w:id="219" w:author="Arun Patyal" w:date="2021-09-01T18:07:00Z"/>
              </w:rPr>
            </w:pPr>
            <w:ins w:id="220" w:author="hpal" w:date="2021-09-02T17:00:00Z">
              <w:r>
                <w:t xml:space="preserve">Required when </w:t>
              </w:r>
              <w:r>
                <w:rPr>
                  <w:rFonts w:ascii="Menlo" w:hAnsi="Menlo" w:cs="Menlo"/>
                  <w:color w:val="0000FF"/>
                  <w:szCs w:val="18"/>
                </w:rPr>
                <w:t>Section11</w:t>
              </w:r>
              <w:proofErr w:type="gramStart"/>
              <w:r>
                <w:rPr>
                  <w:rFonts w:ascii="Menlo" w:hAnsi="Menlo" w:cs="Menlo"/>
                  <w:color w:val="0000FF"/>
                  <w:szCs w:val="18"/>
                </w:rPr>
                <w:t>CreateNewFW</w:t>
              </w:r>
              <w:r>
                <w:t xml:space="preserve">  is</w:t>
              </w:r>
              <w:proofErr w:type="gramEnd"/>
              <w:r>
                <w:t xml:space="preserve"> set to Yes.</w:t>
              </w:r>
              <w:r>
                <w:t xml:space="preserve"> </w:t>
              </w:r>
              <w:r>
                <w:t xml:space="preserve">Provide the existing </w:t>
              </w:r>
            </w:ins>
            <w:ins w:id="221" w:author="hpal" w:date="2021-09-02T16:34:00Z">
              <w:r w:rsidR="004965AB">
                <w:t>Subnet</w:t>
              </w:r>
              <w:r w:rsidR="004965AB">
                <w:t xml:space="preserve"> ID in which network firewall will be created.</w:t>
              </w:r>
            </w:ins>
            <w:ins w:id="222" w:author="Arun Patyal" w:date="2021-09-01T18:07:00Z">
              <w:del w:id="223" w:author="hpal" w:date="2021-09-02T16:34:00Z">
                <w:r w:rsidR="00B86E54" w:rsidDel="004965AB">
                  <w:delText xml:space="preserve">Choose </w:delText>
                </w:r>
                <w:r w:rsidR="00B86E54" w:rsidRPr="004C6265" w:rsidDel="004965AB">
                  <w:rPr>
                    <w:b/>
                  </w:rPr>
                  <w:delText>Yes</w:delText>
                </w:r>
                <w:r w:rsidR="00B86E54" w:rsidDel="004965AB">
                  <w:delText xml:space="preserve"> to create an SNS topic and attach it to AWS Config to deliver the logs. Choose </w:delText>
                </w:r>
                <w:r w:rsidR="00B86E54" w:rsidRPr="004C6265" w:rsidDel="004965AB">
                  <w:rPr>
                    <w:b/>
                  </w:rPr>
                  <w:delText>No</w:delText>
                </w:r>
                <w:r w:rsidR="00B86E54" w:rsidDel="004965AB">
                  <w:delText xml:space="preserve"> if AWS Config logs are already delivered to an existing SNS topic.</w:delText>
                </w:r>
              </w:del>
            </w:ins>
          </w:p>
        </w:tc>
      </w:tr>
      <w:tr w:rsidR="00B86E54" w:rsidRPr="00766C49" w14:paraId="62E9C9F5" w14:textId="77777777" w:rsidTr="00B86E54">
        <w:tblPrEx>
          <w:tblW w:w="9360" w:type="dxa"/>
          <w:tblInd w:w="360" w:type="dxa"/>
          <w:tblLayout w:type="fixed"/>
          <w:tblCellMar>
            <w:left w:w="120" w:type="dxa"/>
            <w:right w:w="120" w:type="dxa"/>
          </w:tblCellMar>
          <w:tblPrExChange w:id="224" w:author="Arun Patyal" w:date="2021-09-01T18:07:00Z">
            <w:tblPrEx>
              <w:tblW w:w="9360" w:type="dxa"/>
              <w:tblInd w:w="360" w:type="dxa"/>
              <w:tblLayout w:type="fixed"/>
              <w:tblCellMar>
                <w:left w:w="120" w:type="dxa"/>
                <w:right w:w="120" w:type="dxa"/>
              </w:tblCellMar>
            </w:tblPrEx>
          </w:tblPrExChange>
        </w:tblPrEx>
        <w:trPr>
          <w:ins w:id="225" w:author="Arun Patyal" w:date="2021-09-01T18:07:00Z"/>
        </w:trPr>
        <w:tc>
          <w:tcPr>
            <w:tcW w:w="3326" w:type="dxa"/>
            <w:tcMar>
              <w:top w:w="24" w:type="dxa"/>
              <w:left w:w="120" w:type="dxa"/>
              <w:bottom w:w="24" w:type="dxa"/>
              <w:right w:w="120" w:type="dxa"/>
            </w:tcMar>
            <w:tcPrChange w:id="226" w:author="Arun Patyal" w:date="2021-09-01T18:07:00Z">
              <w:tcPr>
                <w:tcW w:w="3326" w:type="dxa"/>
                <w:tcBorders>
                  <w:bottom w:val="single" w:sz="6" w:space="0" w:color="146EB4"/>
                </w:tcBorders>
                <w:tcMar>
                  <w:top w:w="24" w:type="dxa"/>
                  <w:left w:w="120" w:type="dxa"/>
                  <w:bottom w:w="24" w:type="dxa"/>
                  <w:right w:w="120" w:type="dxa"/>
                </w:tcMar>
              </w:tcPr>
            </w:tcPrChange>
          </w:tcPr>
          <w:p w14:paraId="21251BFB" w14:textId="4BA16C5B" w:rsidR="00B86E54" w:rsidDel="000D6037" w:rsidRDefault="000D6037" w:rsidP="00B86E54">
            <w:pPr>
              <w:shd w:val="clear" w:color="auto" w:fill="FFFFFF"/>
              <w:spacing w:line="270" w:lineRule="atLeast"/>
              <w:rPr>
                <w:ins w:id="227" w:author="Arun Patyal" w:date="2021-09-01T18:08:00Z"/>
                <w:del w:id="228" w:author="hpal" w:date="2021-09-02T16:39:00Z"/>
                <w:rFonts w:ascii="Menlo" w:hAnsi="Menlo" w:cs="Menlo"/>
                <w:color w:val="000000"/>
                <w:sz w:val="18"/>
                <w:szCs w:val="18"/>
              </w:rPr>
            </w:pPr>
            <w:ins w:id="229" w:author="hpal" w:date="2021-09-02T16:43:00Z">
              <w:r w:rsidRPr="000D6037">
                <w:rPr>
                  <w:b/>
                  <w:bCs/>
                </w:rPr>
                <w:t>Create a Policy for new Network Firewall</w:t>
              </w:r>
            </w:ins>
            <w:ins w:id="230" w:author="Arun Patyal" w:date="2021-09-01T18:07:00Z">
              <w:del w:id="231" w:author="hpal" w:date="2021-09-02T16:43:00Z">
                <w:r w:rsidR="00B86E54" w:rsidRPr="0014085A" w:rsidDel="000D6037">
                  <w:rPr>
                    <w:b/>
                    <w:bCs/>
                  </w:rPr>
                  <w:delText xml:space="preserve">Create </w:delText>
                </w:r>
              </w:del>
              <w:del w:id="232" w:author="hpal" w:date="2021-09-02T16:35:00Z">
                <w:r w:rsidR="00B86E54" w:rsidRPr="0014085A" w:rsidDel="004965AB">
                  <w:rPr>
                    <w:b/>
                    <w:bCs/>
                  </w:rPr>
                  <w:delText xml:space="preserve">SNS </w:delText>
                </w:r>
                <w:r w:rsidR="00B86E54" w:rsidDel="004965AB">
                  <w:rPr>
                    <w:b/>
                    <w:bCs/>
                  </w:rPr>
                  <w:delText>t</w:delText>
                </w:r>
                <w:r w:rsidR="00B86E54" w:rsidRPr="0014085A" w:rsidDel="004965AB">
                  <w:rPr>
                    <w:b/>
                    <w:bCs/>
                  </w:rPr>
                  <w:delText>opic for logs delivery</w:delText>
                </w:r>
              </w:del>
              <w:r w:rsidR="00B86E54" w:rsidRPr="00766C49">
                <w:br/>
                <w:t>(</w:t>
              </w:r>
            </w:ins>
            <w:ins w:id="233" w:author="hpal" w:date="2021-09-02T16:39:00Z">
              <w:r w:rsidRPr="000D6037">
                <w:rPr>
                  <w:rFonts w:ascii="Menlo" w:hAnsi="Menlo" w:cs="Menlo"/>
                  <w:color w:val="0000FF"/>
                  <w:sz w:val="18"/>
                  <w:szCs w:val="18"/>
                </w:rPr>
                <w:t>Section11CreateFirewallPolicy</w:t>
              </w:r>
            </w:ins>
            <w:ins w:id="234" w:author="Arun Patyal" w:date="2021-09-01T18:08:00Z">
              <w:del w:id="235" w:author="hpal" w:date="2021-09-02T16:39:00Z">
                <w:r w:rsidR="00B86E54" w:rsidDel="000D6037">
                  <w:rPr>
                    <w:rFonts w:ascii="Menlo" w:hAnsi="Menlo" w:cs="Menlo"/>
                    <w:color w:val="0000FF"/>
                    <w:sz w:val="18"/>
                    <w:szCs w:val="18"/>
                  </w:rPr>
                  <w:delText>Section11</w:delText>
                </w:r>
              </w:del>
              <w:del w:id="236" w:author="hpal" w:date="2021-09-02T16:35:00Z">
                <w:r w:rsidR="00B86E54" w:rsidDel="004965AB">
                  <w:rPr>
                    <w:rFonts w:ascii="Menlo" w:hAnsi="Menlo" w:cs="Menlo"/>
                    <w:color w:val="0000FF"/>
                    <w:sz w:val="18"/>
                    <w:szCs w:val="18"/>
                  </w:rPr>
                  <w:delText>Name</w:delText>
                </w:r>
              </w:del>
              <w:del w:id="237" w:author="hpal" w:date="2021-09-02T16:39:00Z">
                <w:r w:rsidR="00B86E54" w:rsidDel="000D6037">
                  <w:rPr>
                    <w:rFonts w:ascii="Menlo" w:hAnsi="Menlo" w:cs="Menlo"/>
                    <w:color w:val="0000FF"/>
                    <w:sz w:val="18"/>
                    <w:szCs w:val="18"/>
                  </w:rPr>
                  <w:delText>FirewallPolicy</w:delText>
                </w:r>
              </w:del>
            </w:ins>
          </w:p>
          <w:p w14:paraId="34492B51" w14:textId="06205337" w:rsidR="00B86E54" w:rsidDel="000D6037" w:rsidRDefault="00B86E54" w:rsidP="00B86E54">
            <w:pPr>
              <w:shd w:val="clear" w:color="auto" w:fill="FFFFFF"/>
              <w:spacing w:line="270" w:lineRule="atLeast"/>
              <w:rPr>
                <w:ins w:id="238" w:author="Arun Patyal" w:date="2021-09-01T18:07:00Z"/>
                <w:del w:id="239" w:author="hpal" w:date="2021-09-02T16:39:00Z"/>
                <w:rFonts w:ascii="Menlo" w:hAnsi="Menlo" w:cs="Menlo"/>
                <w:color w:val="000000"/>
                <w:sz w:val="18"/>
                <w:szCs w:val="18"/>
              </w:rPr>
            </w:pPr>
          </w:p>
          <w:p w14:paraId="7B88E1E8" w14:textId="760F9EE2" w:rsidR="00B86E54" w:rsidRPr="0014085A" w:rsidRDefault="00B86E54" w:rsidP="00B86E54">
            <w:pPr>
              <w:shd w:val="clear" w:color="auto" w:fill="FFFFFF"/>
              <w:spacing w:line="270" w:lineRule="atLeast"/>
              <w:rPr>
                <w:ins w:id="240" w:author="Arun Patyal" w:date="2021-09-01T18:07:00Z"/>
                <w:b/>
                <w:bCs/>
              </w:rPr>
            </w:pPr>
            <w:ins w:id="241" w:author="Arun Patyal" w:date="2021-09-01T18:07:00Z">
              <w:r w:rsidRPr="00766C49">
                <w:t xml:space="preserve">) </w:t>
              </w:r>
            </w:ins>
          </w:p>
        </w:tc>
        <w:tc>
          <w:tcPr>
            <w:tcW w:w="2126" w:type="dxa"/>
            <w:tcMar>
              <w:top w:w="24" w:type="dxa"/>
              <w:left w:w="120" w:type="dxa"/>
              <w:bottom w:w="24" w:type="dxa"/>
              <w:right w:w="120" w:type="dxa"/>
            </w:tcMar>
            <w:tcPrChange w:id="242" w:author="Arun Patyal" w:date="2021-09-01T18:07:00Z">
              <w:tcPr>
                <w:tcW w:w="2126" w:type="dxa"/>
                <w:tcBorders>
                  <w:bottom w:val="single" w:sz="6" w:space="0" w:color="146EB4"/>
                </w:tcBorders>
                <w:tcMar>
                  <w:top w:w="24" w:type="dxa"/>
                  <w:left w:w="120" w:type="dxa"/>
                  <w:bottom w:w="24" w:type="dxa"/>
                  <w:right w:w="120" w:type="dxa"/>
                </w:tcMar>
              </w:tcPr>
            </w:tcPrChange>
          </w:tcPr>
          <w:p w14:paraId="4D4F80CF" w14:textId="13BE0DF9" w:rsidR="00B86E54" w:rsidRDefault="004965AB" w:rsidP="00B86E54">
            <w:pPr>
              <w:pStyle w:val="Tabletext"/>
              <w:rPr>
                <w:ins w:id="243" w:author="Arun Patyal" w:date="2021-09-01T18:07:00Z"/>
              </w:rPr>
            </w:pPr>
            <w:ins w:id="244" w:author="hpal" w:date="2021-09-02T16:35:00Z">
              <w:r>
                <w:t>No</w:t>
              </w:r>
            </w:ins>
            <w:ins w:id="245" w:author="Arun Patyal" w:date="2021-09-01T18:07:00Z">
              <w:del w:id="246" w:author="hpal" w:date="2021-09-02T16:35:00Z">
                <w:r w:rsidR="00B86E54" w:rsidDel="004965AB">
                  <w:delText>No</w:delText>
                </w:r>
              </w:del>
              <w:r w:rsidR="00B86E54" w:rsidRPr="00766C49">
                <w:t xml:space="preserve"> </w:t>
              </w:r>
            </w:ins>
          </w:p>
        </w:tc>
        <w:tc>
          <w:tcPr>
            <w:tcW w:w="3908" w:type="dxa"/>
            <w:tcMar>
              <w:top w:w="24" w:type="dxa"/>
              <w:left w:w="120" w:type="dxa"/>
              <w:bottom w:w="24" w:type="dxa"/>
              <w:right w:w="120" w:type="dxa"/>
            </w:tcMar>
            <w:tcPrChange w:id="247" w:author="Arun Patyal" w:date="2021-09-01T18:07:00Z">
              <w:tcPr>
                <w:tcW w:w="3908" w:type="dxa"/>
                <w:tcBorders>
                  <w:bottom w:val="single" w:sz="6" w:space="0" w:color="146EB4"/>
                </w:tcBorders>
                <w:tcMar>
                  <w:top w:w="24" w:type="dxa"/>
                  <w:left w:w="120" w:type="dxa"/>
                  <w:bottom w:w="24" w:type="dxa"/>
                  <w:right w:w="120" w:type="dxa"/>
                </w:tcMar>
              </w:tcPr>
            </w:tcPrChange>
          </w:tcPr>
          <w:p w14:paraId="18DD5B21" w14:textId="77777777" w:rsidR="00DC794F" w:rsidRDefault="00B86E54" w:rsidP="00B86E54">
            <w:pPr>
              <w:pStyle w:val="Tabletext"/>
              <w:rPr>
                <w:ins w:id="248" w:author="hpal" w:date="2021-09-02T17:01:00Z"/>
              </w:rPr>
            </w:pPr>
            <w:ins w:id="249" w:author="Arun Patyal" w:date="2021-09-01T18:07:00Z">
              <w:r>
                <w:t xml:space="preserve">Choose </w:t>
              </w:r>
              <w:r w:rsidRPr="004C6265">
                <w:rPr>
                  <w:b/>
                </w:rPr>
                <w:t>Yes</w:t>
              </w:r>
              <w:r>
                <w:t xml:space="preserve"> to create a</w:t>
              </w:r>
              <w:del w:id="250" w:author="hpal" w:date="2021-09-02T16:36:00Z">
                <w:r w:rsidDel="004965AB">
                  <w:delText>n</w:delText>
                </w:r>
              </w:del>
              <w:r>
                <w:t xml:space="preserve"> </w:t>
              </w:r>
              <w:del w:id="251" w:author="hpal" w:date="2021-09-02T16:36:00Z">
                <w:r w:rsidDel="004965AB">
                  <w:delText>SNS topic</w:delText>
                </w:r>
              </w:del>
            </w:ins>
            <w:ins w:id="252" w:author="hpal" w:date="2021-09-02T16:36:00Z">
              <w:r w:rsidR="004965AB">
                <w:t>firewall policy</w:t>
              </w:r>
            </w:ins>
            <w:ins w:id="253" w:author="Arun Patyal" w:date="2021-09-01T18:07:00Z">
              <w:r>
                <w:t xml:space="preserve"> and attach it to </w:t>
              </w:r>
              <w:del w:id="254" w:author="hpal" w:date="2021-09-02T16:37:00Z">
                <w:r w:rsidDel="004965AB">
                  <w:delText>AWS Config to deliver the logs</w:delText>
                </w:r>
              </w:del>
            </w:ins>
            <w:ins w:id="255" w:author="hpal" w:date="2021-09-02T16:37:00Z">
              <w:r w:rsidR="004965AB">
                <w:t>Network Firewall</w:t>
              </w:r>
            </w:ins>
            <w:ins w:id="256" w:author="Arun Patyal" w:date="2021-09-01T18:07:00Z">
              <w:r>
                <w:t xml:space="preserve">. </w:t>
              </w:r>
            </w:ins>
          </w:p>
          <w:p w14:paraId="7E0D6507" w14:textId="7368DC6E" w:rsidR="00B86E54" w:rsidRDefault="00B86E54" w:rsidP="00B86E54">
            <w:pPr>
              <w:pStyle w:val="Tabletext"/>
              <w:rPr>
                <w:ins w:id="257" w:author="Arun Patyal" w:date="2021-09-01T18:07:00Z"/>
              </w:rPr>
            </w:pPr>
            <w:ins w:id="258" w:author="Arun Patyal" w:date="2021-09-01T18:07:00Z">
              <w:r>
                <w:t xml:space="preserve">Choose </w:t>
              </w:r>
              <w:r w:rsidRPr="004C6265">
                <w:rPr>
                  <w:b/>
                </w:rPr>
                <w:t>No</w:t>
              </w:r>
            </w:ins>
            <w:ins w:id="259" w:author="hpal" w:date="2021-09-02T16:43:00Z">
              <w:r w:rsidR="000D6037">
                <w:rPr>
                  <w:b/>
                </w:rPr>
                <w:t xml:space="preserve"> if </w:t>
              </w:r>
            </w:ins>
            <w:ins w:id="260" w:author="Arun Patyal" w:date="2021-09-01T18:07:00Z">
              <w:del w:id="261" w:author="hpal" w:date="2021-09-02T16:37:00Z">
                <w:r w:rsidDel="004965AB">
                  <w:delText xml:space="preserve"> </w:delText>
                </w:r>
              </w:del>
            </w:ins>
            <w:ins w:id="262" w:author="hpal" w:date="2021-09-02T16:37:00Z">
              <w:r w:rsidR="004965AB">
                <w:t xml:space="preserve"> firewall policy al</w:t>
              </w:r>
            </w:ins>
            <w:ins w:id="263" w:author="hpal" w:date="2021-09-02T16:38:00Z">
              <w:r w:rsidR="004965AB">
                <w:t>ready exists</w:t>
              </w:r>
            </w:ins>
            <w:ins w:id="264" w:author="Arun Patyal" w:date="2021-09-01T18:07:00Z">
              <w:del w:id="265" w:author="hpal" w:date="2021-09-02T16:37:00Z">
                <w:r w:rsidDel="004965AB">
                  <w:delText>if AWS Config logs are already delivered to an existing SNS topic</w:delText>
                </w:r>
              </w:del>
              <w:r>
                <w:t>.</w:t>
              </w:r>
            </w:ins>
          </w:p>
        </w:tc>
      </w:tr>
      <w:tr w:rsidR="000D6037" w:rsidRPr="00766C49" w14:paraId="588822DC" w14:textId="77777777" w:rsidTr="00B86E54">
        <w:trPr>
          <w:ins w:id="266" w:author="hpal" w:date="2021-09-02T16:40:00Z"/>
        </w:trPr>
        <w:tc>
          <w:tcPr>
            <w:tcW w:w="3326" w:type="dxa"/>
            <w:tcMar>
              <w:top w:w="24" w:type="dxa"/>
              <w:left w:w="120" w:type="dxa"/>
              <w:bottom w:w="24" w:type="dxa"/>
              <w:right w:w="120" w:type="dxa"/>
            </w:tcMar>
          </w:tcPr>
          <w:p w14:paraId="0C11975E" w14:textId="28F99AB6" w:rsidR="000D6037" w:rsidRPr="0014085A" w:rsidRDefault="000D6037" w:rsidP="000D6037">
            <w:pPr>
              <w:shd w:val="clear" w:color="auto" w:fill="FFFFFF"/>
              <w:spacing w:line="270" w:lineRule="atLeast"/>
              <w:rPr>
                <w:ins w:id="267" w:author="hpal" w:date="2021-09-02T16:40:00Z"/>
                <w:b/>
                <w:bCs/>
              </w:rPr>
            </w:pPr>
            <w:ins w:id="268" w:author="hpal" w:date="2021-09-02T16:43:00Z">
              <w:r w:rsidRPr="000D6037">
                <w:rPr>
                  <w:b/>
                  <w:bCs/>
                </w:rPr>
                <w:t xml:space="preserve">ARN of existing Network Policy </w:t>
              </w:r>
            </w:ins>
            <w:ins w:id="269" w:author="hpal" w:date="2021-09-02T16:40:00Z">
              <w:r w:rsidRPr="00766C49">
                <w:t>(</w:t>
              </w:r>
              <w:r w:rsidRPr="000D6037">
                <w:rPr>
                  <w:rFonts w:ascii="Menlo" w:hAnsi="Menlo" w:cs="Menlo"/>
                  <w:color w:val="0000FF"/>
                  <w:sz w:val="18"/>
                  <w:szCs w:val="18"/>
                </w:rPr>
                <w:t>Section11FirewallPolicyArn</w:t>
              </w:r>
              <w:r w:rsidRPr="00766C49">
                <w:t xml:space="preserve">) </w:t>
              </w:r>
            </w:ins>
          </w:p>
        </w:tc>
        <w:tc>
          <w:tcPr>
            <w:tcW w:w="2126" w:type="dxa"/>
            <w:tcMar>
              <w:top w:w="24" w:type="dxa"/>
              <w:left w:w="120" w:type="dxa"/>
              <w:bottom w:w="24" w:type="dxa"/>
              <w:right w:w="120" w:type="dxa"/>
            </w:tcMar>
          </w:tcPr>
          <w:p w14:paraId="19E8A5C0" w14:textId="7E31129A" w:rsidR="000D6037" w:rsidRDefault="000D6037" w:rsidP="000D6037">
            <w:pPr>
              <w:pStyle w:val="Tabletext"/>
              <w:rPr>
                <w:ins w:id="270" w:author="hpal" w:date="2021-09-02T16:40:00Z"/>
              </w:rPr>
            </w:pPr>
            <w:ins w:id="271" w:author="hpal" w:date="2021-09-02T16:45:00Z">
              <w:r>
                <w:t>-</w:t>
              </w:r>
            </w:ins>
            <w:ins w:id="272" w:author="hpal" w:date="2021-09-02T16:40:00Z">
              <w:r w:rsidRPr="00766C49">
                <w:t xml:space="preserve"> </w:t>
              </w:r>
            </w:ins>
          </w:p>
        </w:tc>
        <w:tc>
          <w:tcPr>
            <w:tcW w:w="3908" w:type="dxa"/>
            <w:tcMar>
              <w:top w:w="24" w:type="dxa"/>
              <w:left w:w="120" w:type="dxa"/>
              <w:bottom w:w="24" w:type="dxa"/>
              <w:right w:w="120" w:type="dxa"/>
            </w:tcMar>
          </w:tcPr>
          <w:p w14:paraId="0D2B7DDC" w14:textId="2215E59A" w:rsidR="000D6037" w:rsidRDefault="00DC794F" w:rsidP="000D6037">
            <w:pPr>
              <w:pStyle w:val="Tabletext"/>
              <w:rPr>
                <w:ins w:id="273" w:author="hpal" w:date="2021-09-02T16:40:00Z"/>
              </w:rPr>
            </w:pPr>
            <w:ins w:id="274" w:author="hpal" w:date="2021-09-02T17:01:00Z">
              <w:r>
                <w:t xml:space="preserve">Required when </w:t>
              </w:r>
              <w:r w:rsidRPr="000D6037">
                <w:rPr>
                  <w:rFonts w:ascii="Menlo" w:hAnsi="Menlo" w:cs="Menlo"/>
                  <w:color w:val="0000FF"/>
                  <w:szCs w:val="18"/>
                </w:rPr>
                <w:t>Section11CreateFirewallPolicy</w:t>
              </w:r>
              <w:r w:rsidR="00F55EFD">
                <w:rPr>
                  <w:rFonts w:ascii="Menlo" w:hAnsi="Menlo" w:cs="Menlo"/>
                  <w:color w:val="0000FF"/>
                  <w:szCs w:val="18"/>
                </w:rPr>
                <w:t xml:space="preserve"> is set to No.</w:t>
              </w:r>
              <w:r>
                <w:t xml:space="preserve"> </w:t>
              </w:r>
            </w:ins>
            <w:ins w:id="275" w:author="hpal" w:date="2021-09-02T16:45:00Z">
              <w:r w:rsidR="000D6037">
                <w:t>Provide ARN</w:t>
              </w:r>
            </w:ins>
            <w:ins w:id="276" w:author="hpal" w:date="2021-09-02T16:44:00Z">
              <w:r w:rsidR="000D6037">
                <w:t xml:space="preserve"> </w:t>
              </w:r>
            </w:ins>
            <w:ins w:id="277" w:author="hpal" w:date="2021-09-02T17:01:00Z">
              <w:r w:rsidR="00F55EFD">
                <w:t>of existing firewall policy.</w:t>
              </w:r>
            </w:ins>
          </w:p>
        </w:tc>
      </w:tr>
      <w:tr w:rsidR="000D6037" w:rsidRPr="00766C49" w14:paraId="588EA384" w14:textId="77777777" w:rsidTr="00B86E54">
        <w:tblPrEx>
          <w:tblW w:w="9360" w:type="dxa"/>
          <w:tblInd w:w="360" w:type="dxa"/>
          <w:tblLayout w:type="fixed"/>
          <w:tblCellMar>
            <w:left w:w="120" w:type="dxa"/>
            <w:right w:w="120" w:type="dxa"/>
          </w:tblCellMar>
          <w:tblPrExChange w:id="278" w:author="Arun Patyal" w:date="2021-09-01T18:07:00Z">
            <w:tblPrEx>
              <w:tblW w:w="9360" w:type="dxa"/>
              <w:tblInd w:w="360" w:type="dxa"/>
              <w:tblLayout w:type="fixed"/>
              <w:tblCellMar>
                <w:left w:w="120" w:type="dxa"/>
                <w:right w:w="120" w:type="dxa"/>
              </w:tblCellMar>
            </w:tblPrEx>
          </w:tblPrExChange>
        </w:tblPrEx>
        <w:trPr>
          <w:ins w:id="279" w:author="Arun Patyal" w:date="2021-09-01T18:07:00Z"/>
        </w:trPr>
        <w:tc>
          <w:tcPr>
            <w:tcW w:w="3326" w:type="dxa"/>
            <w:tcMar>
              <w:top w:w="24" w:type="dxa"/>
              <w:left w:w="120" w:type="dxa"/>
              <w:bottom w:w="24" w:type="dxa"/>
              <w:right w:w="120" w:type="dxa"/>
            </w:tcMar>
            <w:tcPrChange w:id="280" w:author="Arun Patyal" w:date="2021-09-01T18:07:00Z">
              <w:tcPr>
                <w:tcW w:w="3326" w:type="dxa"/>
                <w:tcBorders>
                  <w:bottom w:val="single" w:sz="6" w:space="0" w:color="146EB4"/>
                </w:tcBorders>
                <w:tcMar>
                  <w:top w:w="24" w:type="dxa"/>
                  <w:left w:w="120" w:type="dxa"/>
                  <w:bottom w:w="24" w:type="dxa"/>
                  <w:right w:w="120" w:type="dxa"/>
                </w:tcMar>
              </w:tcPr>
            </w:tcPrChange>
          </w:tcPr>
          <w:p w14:paraId="6528692C" w14:textId="5CB646D9" w:rsidR="000D6037" w:rsidRDefault="000D6037" w:rsidP="000D6037">
            <w:pPr>
              <w:shd w:val="clear" w:color="auto" w:fill="FFFFFF"/>
              <w:spacing w:line="270" w:lineRule="atLeast"/>
              <w:rPr>
                <w:ins w:id="281" w:author="Arun Patyal" w:date="2021-09-01T18:08:00Z"/>
                <w:rFonts w:ascii="Menlo" w:hAnsi="Menlo" w:cs="Menlo"/>
                <w:color w:val="000000"/>
                <w:sz w:val="18"/>
                <w:szCs w:val="18"/>
              </w:rPr>
            </w:pPr>
            <w:ins w:id="282" w:author="hpal" w:date="2021-09-02T16:46:00Z">
              <w:r w:rsidRPr="000D6037">
                <w:rPr>
                  <w:b/>
                  <w:bCs/>
                </w:rPr>
                <w:t>Create default stateful rule group for Network Policy</w:t>
              </w:r>
            </w:ins>
            <w:ins w:id="283" w:author="Arun Patyal" w:date="2021-09-01T18:07:00Z">
              <w:del w:id="284" w:author="hpal" w:date="2021-09-02T16:46:00Z">
                <w:r w:rsidRPr="0014085A" w:rsidDel="000D6037">
                  <w:rPr>
                    <w:b/>
                    <w:bCs/>
                  </w:rPr>
                  <w:delText xml:space="preserve">Create SNS </w:delText>
                </w:r>
                <w:r w:rsidDel="000D6037">
                  <w:rPr>
                    <w:b/>
                    <w:bCs/>
                  </w:rPr>
                  <w:delText>t</w:delText>
                </w:r>
                <w:r w:rsidRPr="0014085A" w:rsidDel="000D6037">
                  <w:rPr>
                    <w:b/>
                    <w:bCs/>
                  </w:rPr>
                  <w:delText>opic for logs delivery</w:delText>
                </w:r>
              </w:del>
              <w:r w:rsidRPr="00766C49">
                <w:br/>
                <w:t>(</w:t>
              </w:r>
            </w:ins>
            <w:ins w:id="285" w:author="Arun Patyal" w:date="2021-09-01T18:08:00Z">
              <w:r>
                <w:rPr>
                  <w:rFonts w:ascii="Menlo" w:hAnsi="Menlo" w:cs="Menlo"/>
                  <w:color w:val="0000FF"/>
                  <w:sz w:val="18"/>
                  <w:szCs w:val="18"/>
                </w:rPr>
                <w:t>Section11StatefulRule</w:t>
              </w:r>
            </w:ins>
          </w:p>
          <w:p w14:paraId="5D24F1E5" w14:textId="05F6B91E" w:rsidR="000D6037" w:rsidRDefault="000D6037" w:rsidP="000D6037">
            <w:pPr>
              <w:shd w:val="clear" w:color="auto" w:fill="FFFFFF"/>
              <w:spacing w:line="270" w:lineRule="atLeast"/>
              <w:rPr>
                <w:ins w:id="286" w:author="Arun Patyal" w:date="2021-09-01T18:07:00Z"/>
                <w:rFonts w:ascii="Menlo" w:hAnsi="Menlo" w:cs="Menlo"/>
                <w:color w:val="000000"/>
                <w:sz w:val="18"/>
                <w:szCs w:val="18"/>
              </w:rPr>
            </w:pPr>
          </w:p>
          <w:p w14:paraId="1C1BA7AA" w14:textId="6D60D5B3" w:rsidR="000D6037" w:rsidRPr="0014085A" w:rsidRDefault="000D6037" w:rsidP="000D6037">
            <w:pPr>
              <w:shd w:val="clear" w:color="auto" w:fill="FFFFFF"/>
              <w:spacing w:line="270" w:lineRule="atLeast"/>
              <w:rPr>
                <w:ins w:id="287" w:author="Arun Patyal" w:date="2021-09-01T18:07:00Z"/>
                <w:b/>
                <w:bCs/>
              </w:rPr>
            </w:pPr>
            <w:ins w:id="288" w:author="Arun Patyal" w:date="2021-09-01T18:07:00Z">
              <w:r w:rsidRPr="00766C49">
                <w:t xml:space="preserve">) </w:t>
              </w:r>
            </w:ins>
          </w:p>
        </w:tc>
        <w:tc>
          <w:tcPr>
            <w:tcW w:w="2126" w:type="dxa"/>
            <w:tcMar>
              <w:top w:w="24" w:type="dxa"/>
              <w:left w:w="120" w:type="dxa"/>
              <w:bottom w:w="24" w:type="dxa"/>
              <w:right w:w="120" w:type="dxa"/>
            </w:tcMar>
            <w:tcPrChange w:id="289" w:author="Arun Patyal" w:date="2021-09-01T18:07:00Z">
              <w:tcPr>
                <w:tcW w:w="2126" w:type="dxa"/>
                <w:tcBorders>
                  <w:bottom w:val="single" w:sz="6" w:space="0" w:color="146EB4"/>
                </w:tcBorders>
                <w:tcMar>
                  <w:top w:w="24" w:type="dxa"/>
                  <w:left w:w="120" w:type="dxa"/>
                  <w:bottom w:w="24" w:type="dxa"/>
                  <w:right w:w="120" w:type="dxa"/>
                </w:tcMar>
              </w:tcPr>
            </w:tcPrChange>
          </w:tcPr>
          <w:p w14:paraId="6BFBE232" w14:textId="1B1B6F5C" w:rsidR="000D6037" w:rsidRDefault="000D6037" w:rsidP="000D6037">
            <w:pPr>
              <w:pStyle w:val="Tabletext"/>
              <w:rPr>
                <w:ins w:id="290" w:author="Arun Patyal" w:date="2021-09-01T18:07:00Z"/>
              </w:rPr>
            </w:pPr>
            <w:ins w:id="291" w:author="Arun Patyal" w:date="2021-09-01T18:07:00Z">
              <w:del w:id="292" w:author="hpal" w:date="2021-09-02T16:47:00Z">
                <w:r w:rsidDel="000D6037">
                  <w:delText>No</w:delText>
                </w:r>
              </w:del>
            </w:ins>
            <w:ins w:id="293" w:author="hpal" w:date="2021-09-02T16:47:00Z">
              <w:r>
                <w:t>-</w:t>
              </w:r>
            </w:ins>
            <w:ins w:id="294" w:author="Arun Patyal" w:date="2021-09-01T18:07:00Z">
              <w:r w:rsidRPr="00766C49">
                <w:t xml:space="preserve"> </w:t>
              </w:r>
            </w:ins>
          </w:p>
        </w:tc>
        <w:tc>
          <w:tcPr>
            <w:tcW w:w="3908" w:type="dxa"/>
            <w:tcMar>
              <w:top w:w="24" w:type="dxa"/>
              <w:left w:w="120" w:type="dxa"/>
              <w:bottom w:w="24" w:type="dxa"/>
              <w:right w:w="120" w:type="dxa"/>
            </w:tcMar>
            <w:tcPrChange w:id="295" w:author="Arun Patyal" w:date="2021-09-01T18:07:00Z">
              <w:tcPr>
                <w:tcW w:w="3908" w:type="dxa"/>
                <w:tcBorders>
                  <w:bottom w:val="single" w:sz="6" w:space="0" w:color="146EB4"/>
                </w:tcBorders>
                <w:tcMar>
                  <w:top w:w="24" w:type="dxa"/>
                  <w:left w:w="120" w:type="dxa"/>
                  <w:bottom w:w="24" w:type="dxa"/>
                  <w:right w:w="120" w:type="dxa"/>
                </w:tcMar>
              </w:tcPr>
            </w:tcPrChange>
          </w:tcPr>
          <w:p w14:paraId="741D0DCD" w14:textId="11990125" w:rsidR="000D6037" w:rsidRDefault="00F55EFD" w:rsidP="000D6037">
            <w:pPr>
              <w:pStyle w:val="Tabletext"/>
              <w:rPr>
                <w:ins w:id="296" w:author="hpal" w:date="2021-09-02T16:48:00Z"/>
              </w:rPr>
            </w:pPr>
            <w:ins w:id="297" w:author="hpal" w:date="2021-09-02T17:02:00Z">
              <w:r>
                <w:t xml:space="preserve">Required when </w:t>
              </w:r>
              <w:r w:rsidRPr="000D6037">
                <w:rPr>
                  <w:rFonts w:ascii="Menlo" w:hAnsi="Menlo" w:cs="Menlo"/>
                  <w:color w:val="0000FF"/>
                  <w:szCs w:val="18"/>
                </w:rPr>
                <w:t>Section11CreateFirewallPolicy</w:t>
              </w:r>
              <w:r>
                <w:rPr>
                  <w:rFonts w:ascii="Menlo" w:hAnsi="Menlo" w:cs="Menlo"/>
                  <w:color w:val="0000FF"/>
                  <w:szCs w:val="18"/>
                </w:rPr>
                <w:t xml:space="preserve"> is set to </w:t>
              </w:r>
              <w:r>
                <w:rPr>
                  <w:rFonts w:ascii="Menlo" w:hAnsi="Menlo" w:cs="Menlo"/>
                  <w:color w:val="0000FF"/>
                  <w:szCs w:val="18"/>
                </w:rPr>
                <w:t>Yes.</w:t>
              </w:r>
            </w:ins>
            <w:ins w:id="298" w:author="hpal" w:date="2021-09-02T17:12:00Z">
              <w:r>
                <w:rPr>
                  <w:rFonts w:ascii="Menlo" w:hAnsi="Menlo" w:cs="Menlo"/>
                  <w:color w:val="0000FF"/>
                  <w:szCs w:val="18"/>
                </w:rPr>
                <w:t xml:space="preserve"> </w:t>
              </w:r>
            </w:ins>
            <w:ins w:id="299" w:author="hpal" w:date="2021-09-02T17:02:00Z">
              <w:r>
                <w:t>Provide</w:t>
              </w:r>
            </w:ins>
            <w:ins w:id="300" w:author="hpal" w:date="2021-09-02T16:48:00Z">
              <w:r w:rsidR="000D6037">
                <w:t xml:space="preserve"> a stateful rule</w:t>
              </w:r>
            </w:ins>
          </w:p>
          <w:p w14:paraId="39219645" w14:textId="010AA0CE" w:rsidR="000D6037" w:rsidRDefault="000D6037" w:rsidP="000D6037">
            <w:pPr>
              <w:pStyle w:val="Tabletext"/>
              <w:rPr>
                <w:ins w:id="301" w:author="Arun Patyal" w:date="2021-09-01T18:07:00Z"/>
              </w:rPr>
            </w:pPr>
            <w:ins w:id="302" w:author="hpal" w:date="2021-09-02T16:49:00Z">
              <w:r>
                <w:t>E</w:t>
              </w:r>
            </w:ins>
            <w:ins w:id="303" w:author="hpal" w:date="2021-09-02T16:48:00Z">
              <w:r>
                <w:t xml:space="preserve">x: pass </w:t>
              </w:r>
              <w:proofErr w:type="spellStart"/>
              <w:r>
                <w:t>tcp</w:t>
              </w:r>
              <w:proofErr w:type="spellEnd"/>
              <w:r>
                <w:t xml:space="preserve"> 10.20.20.0/24 45400:45500 &lt;&gt; 10.10.10.0/24 5203 (</w:t>
              </w:r>
              <w:proofErr w:type="spellStart"/>
              <w:r>
                <w:t>msg</w:t>
              </w:r>
              <w:proofErr w:type="spellEnd"/>
              <w:r>
                <w:t>:\"test\";sid:1;rev:1;)</w:t>
              </w:r>
            </w:ins>
            <w:ins w:id="304" w:author="Arun Patyal" w:date="2021-09-01T18:07:00Z">
              <w:del w:id="305" w:author="hpal" w:date="2021-09-02T16:48:00Z">
                <w:r w:rsidDel="000D6037">
                  <w:delText xml:space="preserve">Choose </w:delText>
                </w:r>
                <w:r w:rsidRPr="004C6265" w:rsidDel="000D6037">
                  <w:rPr>
                    <w:b/>
                  </w:rPr>
                  <w:delText>Yes</w:delText>
                </w:r>
                <w:r w:rsidDel="000D6037">
                  <w:delText xml:space="preserve"> to create an SNS topic and attach it to AWS Config to deliver the logs. Choose </w:delText>
                </w:r>
                <w:r w:rsidRPr="004C6265" w:rsidDel="000D6037">
                  <w:rPr>
                    <w:b/>
                  </w:rPr>
                  <w:delText>No</w:delText>
                </w:r>
                <w:r w:rsidDel="000D6037">
                  <w:delText xml:space="preserve"> if AWS Config logs are already delivered to an existing SNS topic</w:delText>
                </w:r>
              </w:del>
              <w:r>
                <w:t>.</w:t>
              </w:r>
            </w:ins>
          </w:p>
        </w:tc>
      </w:tr>
      <w:tr w:rsidR="000D6037" w:rsidRPr="00766C49" w14:paraId="481496B1" w14:textId="77777777" w:rsidTr="00B86E54">
        <w:tblPrEx>
          <w:tblW w:w="9360" w:type="dxa"/>
          <w:tblInd w:w="360" w:type="dxa"/>
          <w:tblLayout w:type="fixed"/>
          <w:tblCellMar>
            <w:left w:w="120" w:type="dxa"/>
            <w:right w:w="120" w:type="dxa"/>
          </w:tblCellMar>
          <w:tblPrExChange w:id="306" w:author="Arun Patyal" w:date="2021-09-01T18:07:00Z">
            <w:tblPrEx>
              <w:tblW w:w="9360" w:type="dxa"/>
              <w:tblInd w:w="360" w:type="dxa"/>
              <w:tblLayout w:type="fixed"/>
              <w:tblCellMar>
                <w:left w:w="120" w:type="dxa"/>
                <w:right w:w="120" w:type="dxa"/>
              </w:tblCellMar>
            </w:tblPrEx>
          </w:tblPrExChange>
        </w:tblPrEx>
        <w:trPr>
          <w:ins w:id="307" w:author="Arun Patyal" w:date="2021-09-01T18:07:00Z"/>
        </w:trPr>
        <w:tc>
          <w:tcPr>
            <w:tcW w:w="3326" w:type="dxa"/>
            <w:tcMar>
              <w:top w:w="24" w:type="dxa"/>
              <w:left w:w="120" w:type="dxa"/>
              <w:bottom w:w="24" w:type="dxa"/>
              <w:right w:w="120" w:type="dxa"/>
            </w:tcMar>
            <w:tcPrChange w:id="308" w:author="Arun Patyal" w:date="2021-09-01T18:07:00Z">
              <w:tcPr>
                <w:tcW w:w="3326" w:type="dxa"/>
                <w:tcBorders>
                  <w:bottom w:val="single" w:sz="6" w:space="0" w:color="146EB4"/>
                </w:tcBorders>
                <w:tcMar>
                  <w:top w:w="24" w:type="dxa"/>
                  <w:left w:w="120" w:type="dxa"/>
                  <w:bottom w:w="24" w:type="dxa"/>
                  <w:right w:w="120" w:type="dxa"/>
                </w:tcMar>
              </w:tcPr>
            </w:tcPrChange>
          </w:tcPr>
          <w:p w14:paraId="6D134394" w14:textId="69BBD8FF" w:rsidR="000D6037" w:rsidRDefault="000D6037" w:rsidP="000D6037">
            <w:pPr>
              <w:shd w:val="clear" w:color="auto" w:fill="FFFFFF"/>
              <w:spacing w:line="270" w:lineRule="atLeast"/>
              <w:rPr>
                <w:ins w:id="309" w:author="Arun Patyal" w:date="2021-09-01T18:08:00Z"/>
                <w:rFonts w:ascii="Menlo" w:hAnsi="Menlo" w:cs="Menlo"/>
                <w:color w:val="000000"/>
                <w:sz w:val="18"/>
                <w:szCs w:val="18"/>
              </w:rPr>
            </w:pPr>
            <w:ins w:id="310" w:author="hpal" w:date="2021-09-02T16:46:00Z">
              <w:r w:rsidRPr="000D6037">
                <w:rPr>
                  <w:b/>
                  <w:bCs/>
                </w:rPr>
                <w:t>Create default stateless rule group for Network Policy</w:t>
              </w:r>
            </w:ins>
            <w:ins w:id="311" w:author="Arun Patyal" w:date="2021-09-01T18:07:00Z">
              <w:del w:id="312" w:author="hpal" w:date="2021-09-02T16:46:00Z">
                <w:r w:rsidRPr="0014085A" w:rsidDel="000D6037">
                  <w:rPr>
                    <w:b/>
                    <w:bCs/>
                  </w:rPr>
                  <w:delText xml:space="preserve">Create SNS </w:delText>
                </w:r>
                <w:r w:rsidDel="000D6037">
                  <w:rPr>
                    <w:b/>
                    <w:bCs/>
                  </w:rPr>
                  <w:delText>t</w:delText>
                </w:r>
                <w:r w:rsidRPr="0014085A" w:rsidDel="000D6037">
                  <w:rPr>
                    <w:b/>
                    <w:bCs/>
                  </w:rPr>
                  <w:delText>opic for logs delivery</w:delText>
                </w:r>
              </w:del>
              <w:r w:rsidRPr="00766C49">
                <w:br/>
                <w:t>(</w:t>
              </w:r>
            </w:ins>
            <w:ins w:id="313" w:author="Arun Patyal" w:date="2021-09-01T18:08:00Z">
              <w:r>
                <w:rPr>
                  <w:rFonts w:ascii="Menlo" w:hAnsi="Menlo" w:cs="Menlo"/>
                  <w:color w:val="0000FF"/>
                  <w:sz w:val="18"/>
                  <w:szCs w:val="18"/>
                </w:rPr>
                <w:t>Section11StatelessRule</w:t>
              </w:r>
            </w:ins>
          </w:p>
          <w:p w14:paraId="26F07ED6" w14:textId="62262982" w:rsidR="000D6037" w:rsidRDefault="000D6037" w:rsidP="000D6037">
            <w:pPr>
              <w:shd w:val="clear" w:color="auto" w:fill="FFFFFF"/>
              <w:spacing w:line="270" w:lineRule="atLeast"/>
              <w:rPr>
                <w:ins w:id="314" w:author="Arun Patyal" w:date="2021-09-01T18:07:00Z"/>
                <w:rFonts w:ascii="Menlo" w:hAnsi="Menlo" w:cs="Menlo"/>
                <w:color w:val="000000"/>
                <w:sz w:val="18"/>
                <w:szCs w:val="18"/>
              </w:rPr>
            </w:pPr>
          </w:p>
          <w:p w14:paraId="5D4E6CEE" w14:textId="733E9A20" w:rsidR="000D6037" w:rsidRPr="0014085A" w:rsidRDefault="000D6037" w:rsidP="000D6037">
            <w:pPr>
              <w:shd w:val="clear" w:color="auto" w:fill="FFFFFF"/>
              <w:spacing w:line="270" w:lineRule="atLeast"/>
              <w:rPr>
                <w:ins w:id="315" w:author="Arun Patyal" w:date="2021-09-01T18:07:00Z"/>
                <w:b/>
                <w:bCs/>
              </w:rPr>
            </w:pPr>
            <w:ins w:id="316" w:author="Arun Patyal" w:date="2021-09-01T18:07:00Z">
              <w:r w:rsidRPr="00766C49">
                <w:t xml:space="preserve">) </w:t>
              </w:r>
            </w:ins>
          </w:p>
        </w:tc>
        <w:tc>
          <w:tcPr>
            <w:tcW w:w="2126" w:type="dxa"/>
            <w:tcMar>
              <w:top w:w="24" w:type="dxa"/>
              <w:left w:w="120" w:type="dxa"/>
              <w:bottom w:w="24" w:type="dxa"/>
              <w:right w:w="120" w:type="dxa"/>
            </w:tcMar>
            <w:tcPrChange w:id="317" w:author="Arun Patyal" w:date="2021-09-01T18:07:00Z">
              <w:tcPr>
                <w:tcW w:w="2126" w:type="dxa"/>
                <w:tcBorders>
                  <w:bottom w:val="single" w:sz="6" w:space="0" w:color="146EB4"/>
                </w:tcBorders>
                <w:tcMar>
                  <w:top w:w="24" w:type="dxa"/>
                  <w:left w:w="120" w:type="dxa"/>
                  <w:bottom w:w="24" w:type="dxa"/>
                  <w:right w:w="120" w:type="dxa"/>
                </w:tcMar>
              </w:tcPr>
            </w:tcPrChange>
          </w:tcPr>
          <w:p w14:paraId="24B5C16D" w14:textId="50D548FA" w:rsidR="000D6037" w:rsidRDefault="000D6037" w:rsidP="000D6037">
            <w:pPr>
              <w:pStyle w:val="Tabletext"/>
              <w:rPr>
                <w:ins w:id="318" w:author="Arun Patyal" w:date="2021-09-01T18:07:00Z"/>
              </w:rPr>
            </w:pPr>
            <w:ins w:id="319" w:author="Arun Patyal" w:date="2021-09-01T18:07:00Z">
              <w:del w:id="320" w:author="hpal" w:date="2021-09-02T16:47:00Z">
                <w:r w:rsidDel="000D6037">
                  <w:delText>No</w:delText>
                </w:r>
              </w:del>
            </w:ins>
            <w:ins w:id="321" w:author="hpal" w:date="2021-09-02T16:47:00Z">
              <w:r>
                <w:t>80</w:t>
              </w:r>
            </w:ins>
            <w:ins w:id="322" w:author="Arun Patyal" w:date="2021-09-01T18:07:00Z">
              <w:r w:rsidRPr="00766C49">
                <w:t xml:space="preserve"> </w:t>
              </w:r>
            </w:ins>
          </w:p>
        </w:tc>
        <w:tc>
          <w:tcPr>
            <w:tcW w:w="3908" w:type="dxa"/>
            <w:tcMar>
              <w:top w:w="24" w:type="dxa"/>
              <w:left w:w="120" w:type="dxa"/>
              <w:bottom w:w="24" w:type="dxa"/>
              <w:right w:w="120" w:type="dxa"/>
            </w:tcMar>
            <w:tcPrChange w:id="323" w:author="Arun Patyal" w:date="2021-09-01T18:07:00Z">
              <w:tcPr>
                <w:tcW w:w="3908" w:type="dxa"/>
                <w:tcBorders>
                  <w:bottom w:val="single" w:sz="6" w:space="0" w:color="146EB4"/>
                </w:tcBorders>
                <w:tcMar>
                  <w:top w:w="24" w:type="dxa"/>
                  <w:left w:w="120" w:type="dxa"/>
                  <w:bottom w:w="24" w:type="dxa"/>
                  <w:right w:w="120" w:type="dxa"/>
                </w:tcMar>
              </w:tcPr>
            </w:tcPrChange>
          </w:tcPr>
          <w:p w14:paraId="5E4BAAB3" w14:textId="204BA8D7" w:rsidR="000D6037" w:rsidRDefault="00F55EFD" w:rsidP="000D6037">
            <w:pPr>
              <w:pStyle w:val="Tabletext"/>
              <w:rPr>
                <w:ins w:id="324" w:author="hpal" w:date="2021-09-02T16:49:00Z"/>
              </w:rPr>
            </w:pPr>
            <w:ins w:id="325" w:author="hpal" w:date="2021-09-02T17:12:00Z">
              <w:r>
                <w:t xml:space="preserve">Required when </w:t>
              </w:r>
              <w:r w:rsidRPr="000D6037">
                <w:rPr>
                  <w:rFonts w:ascii="Menlo" w:hAnsi="Menlo" w:cs="Menlo"/>
                  <w:color w:val="0000FF"/>
                  <w:szCs w:val="18"/>
                </w:rPr>
                <w:t>Section11CreateFirewallPolicy</w:t>
              </w:r>
              <w:r>
                <w:rPr>
                  <w:rFonts w:ascii="Menlo" w:hAnsi="Menlo" w:cs="Menlo"/>
                  <w:color w:val="0000FF"/>
                  <w:szCs w:val="18"/>
                </w:rPr>
                <w:t xml:space="preserve"> is set to Yes.</w:t>
              </w:r>
              <w:r>
                <w:rPr>
                  <w:rFonts w:ascii="Menlo" w:hAnsi="Menlo" w:cs="Menlo"/>
                  <w:color w:val="0000FF"/>
                  <w:szCs w:val="18"/>
                </w:rPr>
                <w:t xml:space="preserve"> </w:t>
              </w:r>
              <w:r>
                <w:t>Provide</w:t>
              </w:r>
            </w:ins>
            <w:ins w:id="326" w:author="hpal" w:date="2021-09-02T16:49:00Z">
              <w:r w:rsidR="00DC794F" w:rsidRPr="00DC794F">
                <w:t xml:space="preserve"> a</w:t>
              </w:r>
              <w:r w:rsidR="00DC794F">
                <w:t>n</w:t>
              </w:r>
              <w:r w:rsidR="00DC794F" w:rsidRPr="00DC794F">
                <w:t xml:space="preserve"> allowed port</w:t>
              </w:r>
            </w:ins>
          </w:p>
          <w:p w14:paraId="6BCA39B4" w14:textId="18B3522B" w:rsidR="000D6037" w:rsidRDefault="000D6037" w:rsidP="000D6037">
            <w:pPr>
              <w:pStyle w:val="Tabletext"/>
              <w:rPr>
                <w:ins w:id="327" w:author="Arun Patyal" w:date="2021-09-01T18:07:00Z"/>
              </w:rPr>
            </w:pPr>
            <w:ins w:id="328" w:author="hpal" w:date="2021-09-02T16:49:00Z">
              <w:r>
                <w:t xml:space="preserve">Ex: </w:t>
              </w:r>
              <w:r>
                <w:t>80</w:t>
              </w:r>
            </w:ins>
            <w:ins w:id="329" w:author="Arun Patyal" w:date="2021-09-01T18:07:00Z">
              <w:del w:id="330" w:author="hpal" w:date="2021-09-02T16:49:00Z">
                <w:r w:rsidDel="000D6037">
                  <w:delText xml:space="preserve">Choose </w:delText>
                </w:r>
                <w:r w:rsidRPr="004C6265" w:rsidDel="000D6037">
                  <w:rPr>
                    <w:b/>
                  </w:rPr>
                  <w:delText>Yes</w:delText>
                </w:r>
                <w:r w:rsidDel="000D6037">
                  <w:delText xml:space="preserve"> to create an SNS topic and attach it to AWS Config to deliver the logs. Choose </w:delText>
                </w:r>
                <w:r w:rsidRPr="004C6265" w:rsidDel="000D6037">
                  <w:rPr>
                    <w:b/>
                  </w:rPr>
                  <w:delText>No</w:delText>
                </w:r>
                <w:r w:rsidDel="000D6037">
                  <w:delText xml:space="preserve"> if AWS Config logs are already delivered to an existing SNS topic.</w:delText>
                </w:r>
              </w:del>
            </w:ins>
          </w:p>
        </w:tc>
      </w:tr>
      <w:tr w:rsidR="000D6037" w:rsidRPr="00766C49" w14:paraId="40FAED68" w14:textId="77777777" w:rsidTr="00B86E54">
        <w:tblPrEx>
          <w:tblW w:w="9360" w:type="dxa"/>
          <w:tblInd w:w="360" w:type="dxa"/>
          <w:tblLayout w:type="fixed"/>
          <w:tblCellMar>
            <w:left w:w="120" w:type="dxa"/>
            <w:right w:w="120" w:type="dxa"/>
          </w:tblCellMar>
          <w:tblPrExChange w:id="331" w:author="Arun Patyal" w:date="2021-09-01T18:07:00Z">
            <w:tblPrEx>
              <w:tblW w:w="9360" w:type="dxa"/>
              <w:tblInd w:w="360" w:type="dxa"/>
              <w:tblLayout w:type="fixed"/>
              <w:tblCellMar>
                <w:left w:w="120" w:type="dxa"/>
                <w:right w:w="120" w:type="dxa"/>
              </w:tblCellMar>
            </w:tblPrEx>
          </w:tblPrExChange>
        </w:tblPrEx>
        <w:trPr>
          <w:ins w:id="332" w:author="Arun Patyal" w:date="2021-09-01T18:07:00Z"/>
        </w:trPr>
        <w:tc>
          <w:tcPr>
            <w:tcW w:w="3326" w:type="dxa"/>
            <w:tcMar>
              <w:top w:w="24" w:type="dxa"/>
              <w:left w:w="120" w:type="dxa"/>
              <w:bottom w:w="24" w:type="dxa"/>
              <w:right w:w="120" w:type="dxa"/>
            </w:tcMar>
            <w:tcPrChange w:id="333" w:author="Arun Patyal" w:date="2021-09-01T18:07:00Z">
              <w:tcPr>
                <w:tcW w:w="3326" w:type="dxa"/>
                <w:tcBorders>
                  <w:bottom w:val="single" w:sz="6" w:space="0" w:color="146EB4"/>
                </w:tcBorders>
                <w:tcMar>
                  <w:top w:w="24" w:type="dxa"/>
                  <w:left w:w="120" w:type="dxa"/>
                  <w:bottom w:w="24" w:type="dxa"/>
                  <w:right w:w="120" w:type="dxa"/>
                </w:tcMar>
              </w:tcPr>
            </w:tcPrChange>
          </w:tcPr>
          <w:p w14:paraId="5BFBC6DF" w14:textId="1AE6CA8C" w:rsidR="000D6037" w:rsidRDefault="00DC794F" w:rsidP="000D6037">
            <w:pPr>
              <w:shd w:val="clear" w:color="auto" w:fill="FFFFFF"/>
              <w:spacing w:line="270" w:lineRule="atLeast"/>
              <w:rPr>
                <w:ins w:id="334" w:author="Arun Patyal" w:date="2021-09-01T18:08:00Z"/>
                <w:rFonts w:ascii="Menlo" w:hAnsi="Menlo" w:cs="Menlo"/>
                <w:color w:val="000000"/>
                <w:sz w:val="18"/>
                <w:szCs w:val="18"/>
              </w:rPr>
            </w:pPr>
            <w:ins w:id="335" w:author="hpal" w:date="2021-09-02T16:50:00Z">
              <w:r w:rsidRPr="00DC794F">
                <w:rPr>
                  <w:b/>
                  <w:bCs/>
                </w:rPr>
                <w:lastRenderedPageBreak/>
                <w:t>Create AWS S3 Bucket</w:t>
              </w:r>
            </w:ins>
            <w:ins w:id="336" w:author="Arun Patyal" w:date="2021-09-01T18:07:00Z">
              <w:del w:id="337" w:author="hpal" w:date="2021-09-02T16:50:00Z">
                <w:r w:rsidR="000D6037" w:rsidRPr="0014085A" w:rsidDel="00DC794F">
                  <w:rPr>
                    <w:b/>
                    <w:bCs/>
                  </w:rPr>
                  <w:delText xml:space="preserve">Create SNS </w:delText>
                </w:r>
                <w:r w:rsidR="000D6037" w:rsidDel="00DC794F">
                  <w:rPr>
                    <w:b/>
                    <w:bCs/>
                  </w:rPr>
                  <w:delText>t</w:delText>
                </w:r>
                <w:r w:rsidR="000D6037" w:rsidRPr="0014085A" w:rsidDel="00DC794F">
                  <w:rPr>
                    <w:b/>
                    <w:bCs/>
                  </w:rPr>
                  <w:delText>opic for logs delivery</w:delText>
                </w:r>
              </w:del>
              <w:r w:rsidR="000D6037" w:rsidRPr="00766C49">
                <w:br/>
                <w:t>(</w:t>
              </w:r>
            </w:ins>
            <w:ins w:id="338" w:author="Arun Patyal" w:date="2021-09-01T18:08:00Z">
              <w:r w:rsidR="000D6037">
                <w:rPr>
                  <w:rFonts w:ascii="Menlo" w:hAnsi="Menlo" w:cs="Menlo"/>
                  <w:color w:val="0000FF"/>
                  <w:sz w:val="18"/>
                  <w:szCs w:val="18"/>
                </w:rPr>
                <w:t>Section11NFWCreateS3Bucket</w:t>
              </w:r>
            </w:ins>
          </w:p>
          <w:p w14:paraId="509D8F9A" w14:textId="05926365" w:rsidR="000D6037" w:rsidRDefault="000D6037" w:rsidP="000D6037">
            <w:pPr>
              <w:shd w:val="clear" w:color="auto" w:fill="FFFFFF"/>
              <w:spacing w:line="270" w:lineRule="atLeast"/>
              <w:rPr>
                <w:ins w:id="339" w:author="Arun Patyal" w:date="2021-09-01T18:07:00Z"/>
                <w:rFonts w:ascii="Menlo" w:hAnsi="Menlo" w:cs="Menlo"/>
                <w:color w:val="000000"/>
                <w:sz w:val="18"/>
                <w:szCs w:val="18"/>
              </w:rPr>
            </w:pPr>
          </w:p>
          <w:p w14:paraId="6809A214" w14:textId="479AF491" w:rsidR="000D6037" w:rsidRPr="0014085A" w:rsidRDefault="000D6037" w:rsidP="000D6037">
            <w:pPr>
              <w:shd w:val="clear" w:color="auto" w:fill="FFFFFF"/>
              <w:spacing w:line="270" w:lineRule="atLeast"/>
              <w:rPr>
                <w:ins w:id="340" w:author="Arun Patyal" w:date="2021-09-01T18:07:00Z"/>
                <w:b/>
                <w:bCs/>
              </w:rPr>
            </w:pPr>
            <w:ins w:id="341" w:author="Arun Patyal" w:date="2021-09-01T18:07:00Z">
              <w:r w:rsidRPr="00766C49">
                <w:t xml:space="preserve">) </w:t>
              </w:r>
            </w:ins>
          </w:p>
        </w:tc>
        <w:tc>
          <w:tcPr>
            <w:tcW w:w="2126" w:type="dxa"/>
            <w:tcMar>
              <w:top w:w="24" w:type="dxa"/>
              <w:left w:w="120" w:type="dxa"/>
              <w:bottom w:w="24" w:type="dxa"/>
              <w:right w:w="120" w:type="dxa"/>
            </w:tcMar>
            <w:tcPrChange w:id="342" w:author="Arun Patyal" w:date="2021-09-01T18:07:00Z">
              <w:tcPr>
                <w:tcW w:w="2126" w:type="dxa"/>
                <w:tcBorders>
                  <w:bottom w:val="single" w:sz="6" w:space="0" w:color="146EB4"/>
                </w:tcBorders>
                <w:tcMar>
                  <w:top w:w="24" w:type="dxa"/>
                  <w:left w:w="120" w:type="dxa"/>
                  <w:bottom w:w="24" w:type="dxa"/>
                  <w:right w:w="120" w:type="dxa"/>
                </w:tcMar>
              </w:tcPr>
            </w:tcPrChange>
          </w:tcPr>
          <w:p w14:paraId="549BD891" w14:textId="1EA52E8D" w:rsidR="000D6037" w:rsidRDefault="000D6037" w:rsidP="000D6037">
            <w:pPr>
              <w:pStyle w:val="Tabletext"/>
              <w:rPr>
                <w:ins w:id="343" w:author="Arun Patyal" w:date="2021-09-01T18:07:00Z"/>
              </w:rPr>
            </w:pPr>
            <w:ins w:id="344" w:author="Arun Patyal" w:date="2021-09-01T18:07:00Z">
              <w:r>
                <w:t>No</w:t>
              </w:r>
              <w:r w:rsidRPr="00766C49">
                <w:t xml:space="preserve"> </w:t>
              </w:r>
            </w:ins>
          </w:p>
        </w:tc>
        <w:tc>
          <w:tcPr>
            <w:tcW w:w="3908" w:type="dxa"/>
            <w:tcMar>
              <w:top w:w="24" w:type="dxa"/>
              <w:left w:w="120" w:type="dxa"/>
              <w:bottom w:w="24" w:type="dxa"/>
              <w:right w:w="120" w:type="dxa"/>
            </w:tcMar>
            <w:tcPrChange w:id="345" w:author="Arun Patyal" w:date="2021-09-01T18:07:00Z">
              <w:tcPr>
                <w:tcW w:w="3908" w:type="dxa"/>
                <w:tcBorders>
                  <w:bottom w:val="single" w:sz="6" w:space="0" w:color="146EB4"/>
                </w:tcBorders>
                <w:tcMar>
                  <w:top w:w="24" w:type="dxa"/>
                  <w:left w:w="120" w:type="dxa"/>
                  <w:bottom w:w="24" w:type="dxa"/>
                  <w:right w:w="120" w:type="dxa"/>
                </w:tcMar>
              </w:tcPr>
            </w:tcPrChange>
          </w:tcPr>
          <w:p w14:paraId="501D38F9" w14:textId="77777777" w:rsidR="00DC794F" w:rsidRDefault="000D6037" w:rsidP="000D6037">
            <w:pPr>
              <w:pStyle w:val="Tabletext"/>
              <w:rPr>
                <w:ins w:id="346" w:author="hpal" w:date="2021-09-02T16:57:00Z"/>
              </w:rPr>
            </w:pPr>
            <w:ins w:id="347" w:author="Arun Patyal" w:date="2021-09-01T18:07:00Z">
              <w:r>
                <w:t xml:space="preserve">Choose </w:t>
              </w:r>
              <w:r w:rsidRPr="004C6265">
                <w:rPr>
                  <w:b/>
                </w:rPr>
                <w:t>Yes</w:t>
              </w:r>
              <w:r>
                <w:t xml:space="preserve"> to create an </w:t>
              </w:r>
              <w:del w:id="348" w:author="hpal" w:date="2021-09-02T16:54:00Z">
                <w:r w:rsidDel="00DC794F">
                  <w:delText>SNS topic</w:delText>
                </w:r>
              </w:del>
            </w:ins>
            <w:ins w:id="349" w:author="hpal" w:date="2021-09-02T16:54:00Z">
              <w:r w:rsidR="00DC794F">
                <w:t xml:space="preserve">S3 </w:t>
              </w:r>
            </w:ins>
            <w:proofErr w:type="gramStart"/>
            <w:ins w:id="350" w:author="hpal" w:date="2021-09-02T16:55:00Z">
              <w:r w:rsidR="00DC794F">
                <w:t>bucket</w:t>
              </w:r>
            </w:ins>
            <w:ins w:id="351" w:author="Arun Patyal" w:date="2021-09-01T18:07:00Z">
              <w:r>
                <w:t xml:space="preserve"> </w:t>
              </w:r>
            </w:ins>
            <w:ins w:id="352" w:author="hpal" w:date="2021-09-02T16:55:00Z">
              <w:r w:rsidR="00DC794F">
                <w:t>.</w:t>
              </w:r>
            </w:ins>
            <w:proofErr w:type="gramEnd"/>
            <w:ins w:id="353" w:author="Arun Patyal" w:date="2021-09-01T18:07:00Z">
              <w:del w:id="354" w:author="hpal" w:date="2021-09-02T16:55:00Z">
                <w:r w:rsidDel="00DC794F">
                  <w:delText>and attach it to AWS Config to deliver the logs.</w:delText>
                </w:r>
              </w:del>
              <w:r>
                <w:t xml:space="preserve"> </w:t>
              </w:r>
            </w:ins>
          </w:p>
          <w:p w14:paraId="79D023D0" w14:textId="7828CBBE" w:rsidR="000D6037" w:rsidRDefault="000D6037" w:rsidP="000D6037">
            <w:pPr>
              <w:pStyle w:val="Tabletext"/>
              <w:rPr>
                <w:ins w:id="355" w:author="Arun Patyal" w:date="2021-09-01T18:07:00Z"/>
              </w:rPr>
            </w:pPr>
            <w:ins w:id="356" w:author="Arun Patyal" w:date="2021-09-01T18:07:00Z">
              <w:r>
                <w:t xml:space="preserve">Choose </w:t>
              </w:r>
              <w:r w:rsidRPr="004C6265">
                <w:rPr>
                  <w:b/>
                </w:rPr>
                <w:t>No</w:t>
              </w:r>
              <w:r>
                <w:t xml:space="preserve"> if </w:t>
              </w:r>
              <w:del w:id="357" w:author="hpal" w:date="2021-09-02T16:55:00Z">
                <w:r w:rsidDel="00DC794F">
                  <w:delText>AWS Config</w:delText>
                </w:r>
              </w:del>
            </w:ins>
            <w:ins w:id="358" w:author="hpal" w:date="2021-09-02T16:55:00Z">
              <w:r w:rsidR="00DC794F">
                <w:t xml:space="preserve">Network </w:t>
              </w:r>
              <w:proofErr w:type="spellStart"/>
              <w:r w:rsidR="00DC794F">
                <w:t>firewall</w:t>
              </w:r>
            </w:ins>
            <w:ins w:id="359" w:author="Arun Patyal" w:date="2021-09-01T18:07:00Z">
              <w:r>
                <w:t xml:space="preserve"> </w:t>
              </w:r>
              <w:proofErr w:type="spellEnd"/>
              <w:r>
                <w:t>logs are already delivered to an existing S</w:t>
              </w:r>
              <w:del w:id="360" w:author="hpal" w:date="2021-09-02T16:55:00Z">
                <w:r w:rsidDel="00DC794F">
                  <w:delText>NS topic</w:delText>
                </w:r>
              </w:del>
            </w:ins>
            <w:ins w:id="361" w:author="hpal" w:date="2021-09-02T16:55:00Z">
              <w:r w:rsidR="00DC794F">
                <w:t>3 bucket</w:t>
              </w:r>
            </w:ins>
            <w:ins w:id="362" w:author="Arun Patyal" w:date="2021-09-01T18:07:00Z">
              <w:r>
                <w:t>.</w:t>
              </w:r>
            </w:ins>
          </w:p>
        </w:tc>
      </w:tr>
      <w:tr w:rsidR="000D6037" w:rsidRPr="00766C49" w14:paraId="5AD2C280" w14:textId="77777777" w:rsidTr="00B86E54">
        <w:tblPrEx>
          <w:tblW w:w="9360" w:type="dxa"/>
          <w:tblInd w:w="360" w:type="dxa"/>
          <w:tblLayout w:type="fixed"/>
          <w:tblCellMar>
            <w:left w:w="120" w:type="dxa"/>
            <w:right w:w="120" w:type="dxa"/>
          </w:tblCellMar>
          <w:tblPrExChange w:id="363" w:author="Arun Patyal" w:date="2021-09-01T18:07:00Z">
            <w:tblPrEx>
              <w:tblW w:w="9360" w:type="dxa"/>
              <w:tblInd w:w="360" w:type="dxa"/>
              <w:tblLayout w:type="fixed"/>
              <w:tblCellMar>
                <w:left w:w="120" w:type="dxa"/>
                <w:right w:w="120" w:type="dxa"/>
              </w:tblCellMar>
            </w:tblPrEx>
          </w:tblPrExChange>
        </w:tblPrEx>
        <w:trPr>
          <w:ins w:id="364" w:author="Arun Patyal" w:date="2021-09-01T18:07:00Z"/>
        </w:trPr>
        <w:tc>
          <w:tcPr>
            <w:tcW w:w="3326" w:type="dxa"/>
            <w:tcMar>
              <w:top w:w="24" w:type="dxa"/>
              <w:left w:w="120" w:type="dxa"/>
              <w:bottom w:w="24" w:type="dxa"/>
              <w:right w:w="120" w:type="dxa"/>
            </w:tcMar>
            <w:tcPrChange w:id="365" w:author="Arun Patyal" w:date="2021-09-01T18:07:00Z">
              <w:tcPr>
                <w:tcW w:w="3326" w:type="dxa"/>
                <w:tcBorders>
                  <w:bottom w:val="single" w:sz="6" w:space="0" w:color="146EB4"/>
                </w:tcBorders>
                <w:tcMar>
                  <w:top w:w="24" w:type="dxa"/>
                  <w:left w:w="120" w:type="dxa"/>
                  <w:bottom w:w="24" w:type="dxa"/>
                  <w:right w:w="120" w:type="dxa"/>
                </w:tcMar>
              </w:tcPr>
            </w:tcPrChange>
          </w:tcPr>
          <w:p w14:paraId="424E1EAC" w14:textId="021A839E" w:rsidR="000D6037" w:rsidRDefault="00DC794F" w:rsidP="000D6037">
            <w:pPr>
              <w:shd w:val="clear" w:color="auto" w:fill="FFFFFF"/>
              <w:spacing w:line="270" w:lineRule="atLeast"/>
              <w:rPr>
                <w:ins w:id="366" w:author="Arun Patyal" w:date="2021-09-01T18:09:00Z"/>
                <w:rFonts w:ascii="Menlo" w:hAnsi="Menlo" w:cs="Menlo"/>
                <w:color w:val="000000"/>
                <w:sz w:val="18"/>
                <w:szCs w:val="18"/>
              </w:rPr>
            </w:pPr>
            <w:ins w:id="367" w:author="hpal" w:date="2021-09-02T16:56:00Z">
              <w:r w:rsidRPr="00DC794F">
                <w:rPr>
                  <w:b/>
                  <w:bCs/>
                </w:rPr>
                <w:t>AWS S3 Bucket Name</w:t>
              </w:r>
            </w:ins>
            <w:ins w:id="368" w:author="Arun Patyal" w:date="2021-09-01T18:07:00Z">
              <w:del w:id="369" w:author="hpal" w:date="2021-09-02T16:56:00Z">
                <w:r w:rsidR="000D6037" w:rsidRPr="0014085A" w:rsidDel="00DC794F">
                  <w:rPr>
                    <w:b/>
                    <w:bCs/>
                  </w:rPr>
                  <w:delText xml:space="preserve">Create SNS </w:delText>
                </w:r>
                <w:r w:rsidR="000D6037" w:rsidDel="00DC794F">
                  <w:rPr>
                    <w:b/>
                    <w:bCs/>
                  </w:rPr>
                  <w:delText>t</w:delText>
                </w:r>
                <w:r w:rsidR="000D6037" w:rsidRPr="0014085A" w:rsidDel="00DC794F">
                  <w:rPr>
                    <w:b/>
                    <w:bCs/>
                  </w:rPr>
                  <w:delText>opic for logs delivery</w:delText>
                </w:r>
              </w:del>
              <w:r w:rsidR="000D6037" w:rsidRPr="00766C49">
                <w:br/>
                <w:t>(</w:t>
              </w:r>
            </w:ins>
            <w:ins w:id="370" w:author="Arun Patyal" w:date="2021-09-01T18:09:00Z">
              <w:r w:rsidR="000D6037">
                <w:rPr>
                  <w:rFonts w:ascii="Menlo" w:hAnsi="Menlo" w:cs="Menlo"/>
                  <w:color w:val="0000FF"/>
                  <w:sz w:val="18"/>
                  <w:szCs w:val="18"/>
                </w:rPr>
                <w:t>Section11NFWLogsS3BucketName</w:t>
              </w:r>
            </w:ins>
          </w:p>
          <w:p w14:paraId="02ACF899" w14:textId="1023A3C3" w:rsidR="000D6037" w:rsidRDefault="000D6037" w:rsidP="000D6037">
            <w:pPr>
              <w:shd w:val="clear" w:color="auto" w:fill="FFFFFF"/>
              <w:spacing w:line="270" w:lineRule="atLeast"/>
              <w:rPr>
                <w:ins w:id="371" w:author="Arun Patyal" w:date="2021-09-01T18:07:00Z"/>
                <w:rFonts w:ascii="Menlo" w:hAnsi="Menlo" w:cs="Menlo"/>
                <w:color w:val="000000"/>
                <w:sz w:val="18"/>
                <w:szCs w:val="18"/>
              </w:rPr>
            </w:pPr>
          </w:p>
          <w:p w14:paraId="69681350" w14:textId="40C9B576" w:rsidR="000D6037" w:rsidRPr="0014085A" w:rsidRDefault="000D6037" w:rsidP="000D6037">
            <w:pPr>
              <w:shd w:val="clear" w:color="auto" w:fill="FFFFFF"/>
              <w:spacing w:line="270" w:lineRule="atLeast"/>
              <w:rPr>
                <w:ins w:id="372" w:author="Arun Patyal" w:date="2021-09-01T18:07:00Z"/>
                <w:b/>
                <w:bCs/>
              </w:rPr>
            </w:pPr>
            <w:ins w:id="373" w:author="Arun Patyal" w:date="2021-09-01T18:07:00Z">
              <w:r w:rsidRPr="00766C49">
                <w:t xml:space="preserve">) </w:t>
              </w:r>
            </w:ins>
          </w:p>
        </w:tc>
        <w:tc>
          <w:tcPr>
            <w:tcW w:w="2126" w:type="dxa"/>
            <w:tcMar>
              <w:top w:w="24" w:type="dxa"/>
              <w:left w:w="120" w:type="dxa"/>
              <w:bottom w:w="24" w:type="dxa"/>
              <w:right w:w="120" w:type="dxa"/>
            </w:tcMar>
            <w:tcPrChange w:id="374" w:author="Arun Patyal" w:date="2021-09-01T18:07:00Z">
              <w:tcPr>
                <w:tcW w:w="2126" w:type="dxa"/>
                <w:tcBorders>
                  <w:bottom w:val="single" w:sz="6" w:space="0" w:color="146EB4"/>
                </w:tcBorders>
                <w:tcMar>
                  <w:top w:w="24" w:type="dxa"/>
                  <w:left w:w="120" w:type="dxa"/>
                  <w:bottom w:w="24" w:type="dxa"/>
                  <w:right w:w="120" w:type="dxa"/>
                </w:tcMar>
              </w:tcPr>
            </w:tcPrChange>
          </w:tcPr>
          <w:p w14:paraId="58B9C8B1" w14:textId="07DC757F" w:rsidR="000D6037" w:rsidRDefault="000D6037" w:rsidP="000D6037">
            <w:pPr>
              <w:pStyle w:val="Tabletext"/>
              <w:rPr>
                <w:ins w:id="375" w:author="Arun Patyal" w:date="2021-09-01T18:07:00Z"/>
              </w:rPr>
            </w:pPr>
            <w:ins w:id="376" w:author="Arun Patyal" w:date="2021-09-01T18:07:00Z">
              <w:del w:id="377" w:author="hpal" w:date="2021-09-02T16:55:00Z">
                <w:r w:rsidDel="00DC794F">
                  <w:delText>No</w:delText>
                </w:r>
              </w:del>
            </w:ins>
            <w:ins w:id="378" w:author="hpal" w:date="2021-09-02T16:55:00Z">
              <w:r w:rsidR="00DC794F">
                <w:t>-</w:t>
              </w:r>
            </w:ins>
            <w:ins w:id="379" w:author="Arun Patyal" w:date="2021-09-01T18:07:00Z">
              <w:r w:rsidRPr="00766C49">
                <w:t xml:space="preserve"> </w:t>
              </w:r>
            </w:ins>
          </w:p>
        </w:tc>
        <w:tc>
          <w:tcPr>
            <w:tcW w:w="3908" w:type="dxa"/>
            <w:tcMar>
              <w:top w:w="24" w:type="dxa"/>
              <w:left w:w="120" w:type="dxa"/>
              <w:bottom w:w="24" w:type="dxa"/>
              <w:right w:w="120" w:type="dxa"/>
            </w:tcMar>
            <w:tcPrChange w:id="380" w:author="Arun Patyal" w:date="2021-09-01T18:07:00Z">
              <w:tcPr>
                <w:tcW w:w="3908" w:type="dxa"/>
                <w:tcBorders>
                  <w:bottom w:val="single" w:sz="6" w:space="0" w:color="146EB4"/>
                </w:tcBorders>
                <w:tcMar>
                  <w:top w:w="24" w:type="dxa"/>
                  <w:left w:w="120" w:type="dxa"/>
                  <w:bottom w:w="24" w:type="dxa"/>
                  <w:right w:w="120" w:type="dxa"/>
                </w:tcMar>
              </w:tcPr>
            </w:tcPrChange>
          </w:tcPr>
          <w:p w14:paraId="6A5505F7" w14:textId="093D1886" w:rsidR="000D6037" w:rsidRDefault="000D6037" w:rsidP="000D6037">
            <w:pPr>
              <w:pStyle w:val="Tabletext"/>
              <w:rPr>
                <w:ins w:id="381" w:author="Arun Patyal" w:date="2021-09-01T18:07:00Z"/>
              </w:rPr>
            </w:pPr>
            <w:ins w:id="382" w:author="Arun Patyal" w:date="2021-09-01T18:07:00Z">
              <w:del w:id="383" w:author="hpal" w:date="2021-09-02T16:56:00Z">
                <w:r w:rsidDel="00DC794F">
                  <w:delText xml:space="preserve">Choose </w:delText>
                </w:r>
                <w:r w:rsidRPr="004C6265" w:rsidDel="00DC794F">
                  <w:rPr>
                    <w:b/>
                  </w:rPr>
                  <w:delText>Yes</w:delText>
                </w:r>
                <w:r w:rsidDel="00DC794F">
                  <w:delText xml:space="preserve"> to create an SNS topic and attach it to AWS Config to deliver the logs</w:delText>
                </w:r>
              </w:del>
            </w:ins>
            <w:ins w:id="384" w:author="hpal" w:date="2021-09-02T16:58:00Z">
              <w:r w:rsidR="00DC794F" w:rsidRPr="00F377FC">
                <w:t xml:space="preserve">Required when </w:t>
              </w:r>
              <w:r w:rsidR="00DC794F">
                <w:rPr>
                  <w:rFonts w:ascii="Menlo" w:hAnsi="Menlo" w:cs="Menlo"/>
                  <w:color w:val="0000FF"/>
                  <w:szCs w:val="18"/>
                </w:rPr>
                <w:t>Section11NFWCreateS3Bucket</w:t>
              </w:r>
              <w:r w:rsidR="00DC794F">
                <w:t xml:space="preserve"> </w:t>
              </w:r>
              <w:r w:rsidR="00DC794F">
                <w:t xml:space="preserve">is set to </w:t>
              </w:r>
              <w:r w:rsidR="00DC794F" w:rsidRPr="003E0FB1">
                <w:rPr>
                  <w:b/>
                </w:rPr>
                <w:t>No</w:t>
              </w:r>
              <w:r w:rsidR="00DC794F" w:rsidRPr="00F377FC">
                <w:t xml:space="preserve">. Provide an Existing bucket name which has </w:t>
              </w:r>
              <w:r w:rsidR="00DC794F">
                <w:t xml:space="preserve">AWS </w:t>
              </w:r>
            </w:ins>
            <w:ins w:id="385" w:author="hpal" w:date="2021-09-02T16:59:00Z">
              <w:r w:rsidR="00DC794F">
                <w:t>Network Firewall</w:t>
              </w:r>
            </w:ins>
            <w:ins w:id="386" w:author="hpal" w:date="2021-09-02T16:58:00Z">
              <w:r w:rsidR="00DC794F" w:rsidRPr="00F377FC">
                <w:t xml:space="preserve"> logs.</w:t>
              </w:r>
            </w:ins>
            <w:ins w:id="387" w:author="Arun Patyal" w:date="2021-09-01T18:07:00Z">
              <w:del w:id="388" w:author="hpal" w:date="2021-09-02T16:58:00Z">
                <w:r w:rsidDel="00DC794F">
                  <w:delText xml:space="preserve">. Choose </w:delText>
                </w:r>
                <w:r w:rsidRPr="004C6265" w:rsidDel="00DC794F">
                  <w:rPr>
                    <w:b/>
                  </w:rPr>
                  <w:delText>No</w:delText>
                </w:r>
                <w:r w:rsidDel="00DC794F">
                  <w:delText xml:space="preserve"> if AWS Config logs are already delivered to an existing SNS topic</w:delText>
                </w:r>
              </w:del>
              <w:r>
                <w:t>.</w:t>
              </w:r>
            </w:ins>
          </w:p>
        </w:tc>
      </w:tr>
      <w:tr w:rsidR="000D6037" w:rsidRPr="00766C49" w14:paraId="7A613AED" w14:textId="77777777" w:rsidTr="00B86E54">
        <w:tblPrEx>
          <w:tblW w:w="9360" w:type="dxa"/>
          <w:tblInd w:w="360" w:type="dxa"/>
          <w:tblLayout w:type="fixed"/>
          <w:tblCellMar>
            <w:left w:w="120" w:type="dxa"/>
            <w:right w:w="120" w:type="dxa"/>
          </w:tblCellMar>
          <w:tblPrExChange w:id="389" w:author="Arun Patyal" w:date="2021-09-01T18:08:00Z">
            <w:tblPrEx>
              <w:tblW w:w="9360" w:type="dxa"/>
              <w:tblInd w:w="360" w:type="dxa"/>
              <w:tblLayout w:type="fixed"/>
              <w:tblCellMar>
                <w:left w:w="120" w:type="dxa"/>
                <w:right w:w="120" w:type="dxa"/>
              </w:tblCellMar>
            </w:tblPrEx>
          </w:tblPrExChange>
        </w:tblPrEx>
        <w:trPr>
          <w:ins w:id="390" w:author="Arun Patyal" w:date="2021-09-01T18:07:00Z"/>
        </w:trPr>
        <w:tc>
          <w:tcPr>
            <w:tcW w:w="3326" w:type="dxa"/>
            <w:tcMar>
              <w:top w:w="24" w:type="dxa"/>
              <w:left w:w="120" w:type="dxa"/>
              <w:bottom w:w="24" w:type="dxa"/>
              <w:right w:w="120" w:type="dxa"/>
            </w:tcMar>
            <w:tcPrChange w:id="391" w:author="Arun Patyal" w:date="2021-09-01T18:08:00Z">
              <w:tcPr>
                <w:tcW w:w="3326" w:type="dxa"/>
                <w:tcBorders>
                  <w:bottom w:val="single" w:sz="6" w:space="0" w:color="146EB4"/>
                </w:tcBorders>
                <w:tcMar>
                  <w:top w:w="24" w:type="dxa"/>
                  <w:left w:w="120" w:type="dxa"/>
                  <w:bottom w:w="24" w:type="dxa"/>
                  <w:right w:w="120" w:type="dxa"/>
                </w:tcMar>
              </w:tcPr>
            </w:tcPrChange>
          </w:tcPr>
          <w:p w14:paraId="55D8AF63" w14:textId="51A4FDDC" w:rsidR="000D6037" w:rsidRDefault="00C85B11" w:rsidP="000D6037">
            <w:pPr>
              <w:shd w:val="clear" w:color="auto" w:fill="FFFFFF"/>
              <w:spacing w:line="270" w:lineRule="atLeast"/>
              <w:rPr>
                <w:ins w:id="392" w:author="Arun Patyal" w:date="2021-09-01T18:09:00Z"/>
                <w:rFonts w:ascii="Menlo" w:hAnsi="Menlo" w:cs="Menlo"/>
                <w:color w:val="000000"/>
                <w:sz w:val="18"/>
                <w:szCs w:val="18"/>
              </w:rPr>
            </w:pPr>
            <w:ins w:id="393" w:author="hpal" w:date="2021-09-02T17:13:00Z">
              <w:r w:rsidRPr="00C85B11">
                <w:rPr>
                  <w:b/>
                  <w:bCs/>
                </w:rPr>
                <w:t>AWS S3 Bucket Prefix</w:t>
              </w:r>
            </w:ins>
            <w:ins w:id="394" w:author="Arun Patyal" w:date="2021-09-01T18:07:00Z">
              <w:del w:id="395" w:author="hpal" w:date="2021-09-02T17:13:00Z">
                <w:r w:rsidR="000D6037" w:rsidRPr="0014085A" w:rsidDel="00C85B11">
                  <w:rPr>
                    <w:b/>
                    <w:bCs/>
                  </w:rPr>
                  <w:delText xml:space="preserve">Create SNS </w:delText>
                </w:r>
                <w:r w:rsidR="000D6037" w:rsidDel="00C85B11">
                  <w:rPr>
                    <w:b/>
                    <w:bCs/>
                  </w:rPr>
                  <w:delText>t</w:delText>
                </w:r>
                <w:r w:rsidR="000D6037" w:rsidRPr="0014085A" w:rsidDel="00C85B11">
                  <w:rPr>
                    <w:b/>
                    <w:bCs/>
                  </w:rPr>
                  <w:delText>opic for logs delivery</w:delText>
                </w:r>
              </w:del>
              <w:r w:rsidR="000D6037" w:rsidRPr="00766C49">
                <w:br/>
                <w:t>(</w:t>
              </w:r>
            </w:ins>
            <w:ins w:id="396" w:author="Arun Patyal" w:date="2021-09-01T18:09:00Z">
              <w:r w:rsidR="000D6037">
                <w:rPr>
                  <w:rFonts w:ascii="Menlo" w:hAnsi="Menlo" w:cs="Menlo"/>
                  <w:color w:val="0000FF"/>
                  <w:sz w:val="18"/>
                  <w:szCs w:val="18"/>
                </w:rPr>
                <w:t>Section11NFWLogsNFWBucketPrefix</w:t>
              </w:r>
            </w:ins>
          </w:p>
          <w:p w14:paraId="18C9CC9B" w14:textId="1ADE1BAE" w:rsidR="000D6037" w:rsidRDefault="000D6037" w:rsidP="000D6037">
            <w:pPr>
              <w:shd w:val="clear" w:color="auto" w:fill="FFFFFF"/>
              <w:spacing w:line="270" w:lineRule="atLeast"/>
              <w:rPr>
                <w:ins w:id="397" w:author="Arun Patyal" w:date="2021-09-01T18:07:00Z"/>
                <w:rFonts w:ascii="Menlo" w:hAnsi="Menlo" w:cs="Menlo"/>
                <w:color w:val="000000"/>
                <w:sz w:val="18"/>
                <w:szCs w:val="18"/>
              </w:rPr>
            </w:pPr>
          </w:p>
          <w:p w14:paraId="38F15A0C" w14:textId="10BB27FC" w:rsidR="000D6037" w:rsidRPr="0014085A" w:rsidRDefault="000D6037" w:rsidP="000D6037">
            <w:pPr>
              <w:shd w:val="clear" w:color="auto" w:fill="FFFFFF"/>
              <w:spacing w:line="270" w:lineRule="atLeast"/>
              <w:rPr>
                <w:ins w:id="398" w:author="Arun Patyal" w:date="2021-09-01T18:07:00Z"/>
                <w:b/>
                <w:bCs/>
              </w:rPr>
            </w:pPr>
            <w:ins w:id="399" w:author="Arun Patyal" w:date="2021-09-01T18:07:00Z">
              <w:r w:rsidRPr="00766C49">
                <w:t xml:space="preserve">) </w:t>
              </w:r>
            </w:ins>
          </w:p>
        </w:tc>
        <w:tc>
          <w:tcPr>
            <w:tcW w:w="2126" w:type="dxa"/>
            <w:tcMar>
              <w:top w:w="24" w:type="dxa"/>
              <w:left w:w="120" w:type="dxa"/>
              <w:bottom w:w="24" w:type="dxa"/>
              <w:right w:w="120" w:type="dxa"/>
            </w:tcMar>
            <w:tcPrChange w:id="400" w:author="Arun Patyal" w:date="2021-09-01T18:08:00Z">
              <w:tcPr>
                <w:tcW w:w="2126" w:type="dxa"/>
                <w:tcBorders>
                  <w:bottom w:val="single" w:sz="6" w:space="0" w:color="146EB4"/>
                </w:tcBorders>
                <w:tcMar>
                  <w:top w:w="24" w:type="dxa"/>
                  <w:left w:w="120" w:type="dxa"/>
                  <w:bottom w:w="24" w:type="dxa"/>
                  <w:right w:w="120" w:type="dxa"/>
                </w:tcMar>
              </w:tcPr>
            </w:tcPrChange>
          </w:tcPr>
          <w:p w14:paraId="1E184F49" w14:textId="49B78808" w:rsidR="000D6037" w:rsidRDefault="00C85B11" w:rsidP="000D6037">
            <w:pPr>
              <w:pStyle w:val="Tabletext"/>
              <w:rPr>
                <w:ins w:id="401" w:author="Arun Patyal" w:date="2021-09-01T18:07:00Z"/>
              </w:rPr>
            </w:pPr>
            <w:ins w:id="402" w:author="hpal" w:date="2021-09-02T17:15:00Z">
              <w:r w:rsidRPr="00C85B11">
                <w:t>NFW/</w:t>
              </w:r>
            </w:ins>
            <w:ins w:id="403" w:author="Arun Patyal" w:date="2021-09-01T18:07:00Z">
              <w:del w:id="404" w:author="hpal" w:date="2021-09-02T17:15:00Z">
                <w:r w:rsidR="000D6037" w:rsidDel="00C85B11">
                  <w:delText>No</w:delText>
                </w:r>
              </w:del>
              <w:r w:rsidR="000D6037" w:rsidRPr="00766C49">
                <w:t xml:space="preserve"> </w:t>
              </w:r>
            </w:ins>
          </w:p>
        </w:tc>
        <w:tc>
          <w:tcPr>
            <w:tcW w:w="3908" w:type="dxa"/>
            <w:tcMar>
              <w:top w:w="24" w:type="dxa"/>
              <w:left w:w="120" w:type="dxa"/>
              <w:bottom w:w="24" w:type="dxa"/>
              <w:right w:w="120" w:type="dxa"/>
            </w:tcMar>
            <w:tcPrChange w:id="405" w:author="Arun Patyal" w:date="2021-09-01T18:08:00Z">
              <w:tcPr>
                <w:tcW w:w="3908" w:type="dxa"/>
                <w:tcBorders>
                  <w:bottom w:val="single" w:sz="6" w:space="0" w:color="146EB4"/>
                </w:tcBorders>
                <w:tcMar>
                  <w:top w:w="24" w:type="dxa"/>
                  <w:left w:w="120" w:type="dxa"/>
                  <w:bottom w:w="24" w:type="dxa"/>
                  <w:right w:w="120" w:type="dxa"/>
                </w:tcMar>
              </w:tcPr>
            </w:tcPrChange>
          </w:tcPr>
          <w:p w14:paraId="25A65D97" w14:textId="1E4357A0" w:rsidR="000D6037" w:rsidRDefault="00BB7F88" w:rsidP="000D6037">
            <w:pPr>
              <w:pStyle w:val="Tabletext"/>
              <w:rPr>
                <w:ins w:id="406" w:author="Arun Patyal" w:date="2021-09-01T18:07:00Z"/>
              </w:rPr>
            </w:pPr>
            <w:ins w:id="407" w:author="hpal" w:date="2021-09-02T17:41:00Z">
              <w:r>
                <w:t xml:space="preserve">Provide </w:t>
              </w:r>
              <w:r w:rsidRPr="00BB7F88">
                <w:t>S3 key prefix for Network Firewall logs</w:t>
              </w:r>
              <w:r>
                <w:t>.</w:t>
              </w:r>
            </w:ins>
            <w:ins w:id="408" w:author="Arun Patyal" w:date="2021-09-01T18:07:00Z">
              <w:del w:id="409" w:author="hpal" w:date="2021-09-02T17:41:00Z">
                <w:r w:rsidR="000D6037" w:rsidDel="00BB7F88">
                  <w:delText xml:space="preserve">Choose </w:delText>
                </w:r>
                <w:r w:rsidR="000D6037" w:rsidRPr="004C6265" w:rsidDel="00BB7F88">
                  <w:rPr>
                    <w:b/>
                  </w:rPr>
                  <w:delText>Yes</w:delText>
                </w:r>
                <w:r w:rsidR="000D6037" w:rsidDel="00BB7F88">
                  <w:delText xml:space="preserve"> to create an SNS topic and attach it to AWS Config to deliver the logs. Choose </w:delText>
                </w:r>
                <w:r w:rsidR="000D6037" w:rsidRPr="004C6265" w:rsidDel="00BB7F88">
                  <w:rPr>
                    <w:b/>
                  </w:rPr>
                  <w:delText>No</w:delText>
                </w:r>
                <w:r w:rsidR="000D6037" w:rsidDel="00BB7F88">
                  <w:delText xml:space="preserve"> if AWS Config logs are already delivered to an existing SNS topic.</w:delText>
                </w:r>
              </w:del>
            </w:ins>
          </w:p>
        </w:tc>
      </w:tr>
      <w:tr w:rsidR="000D6037" w:rsidRPr="00766C49" w14:paraId="6385D822" w14:textId="77777777" w:rsidTr="00B86E54">
        <w:tblPrEx>
          <w:tblW w:w="9360" w:type="dxa"/>
          <w:tblInd w:w="360" w:type="dxa"/>
          <w:tblLayout w:type="fixed"/>
          <w:tblCellMar>
            <w:left w:w="120" w:type="dxa"/>
            <w:right w:w="120" w:type="dxa"/>
          </w:tblCellMar>
          <w:tblPrExChange w:id="410" w:author="Arun Patyal" w:date="2021-09-01T18:08:00Z">
            <w:tblPrEx>
              <w:tblW w:w="9360" w:type="dxa"/>
              <w:tblInd w:w="360" w:type="dxa"/>
              <w:tblLayout w:type="fixed"/>
              <w:tblCellMar>
                <w:left w:w="120" w:type="dxa"/>
                <w:right w:w="120" w:type="dxa"/>
              </w:tblCellMar>
            </w:tblPrEx>
          </w:tblPrExChange>
        </w:tblPrEx>
        <w:trPr>
          <w:ins w:id="411" w:author="Arun Patyal" w:date="2021-09-01T18:08:00Z"/>
        </w:trPr>
        <w:tc>
          <w:tcPr>
            <w:tcW w:w="3326" w:type="dxa"/>
            <w:tcMar>
              <w:top w:w="24" w:type="dxa"/>
              <w:left w:w="120" w:type="dxa"/>
              <w:bottom w:w="24" w:type="dxa"/>
              <w:right w:w="120" w:type="dxa"/>
            </w:tcMar>
            <w:tcPrChange w:id="412" w:author="Arun Patyal" w:date="2021-09-01T18:08:00Z">
              <w:tcPr>
                <w:tcW w:w="3326" w:type="dxa"/>
                <w:tcBorders>
                  <w:bottom w:val="single" w:sz="6" w:space="0" w:color="146EB4"/>
                </w:tcBorders>
                <w:tcMar>
                  <w:top w:w="24" w:type="dxa"/>
                  <w:left w:w="120" w:type="dxa"/>
                  <w:bottom w:w="24" w:type="dxa"/>
                  <w:right w:w="120" w:type="dxa"/>
                </w:tcMar>
              </w:tcPr>
            </w:tcPrChange>
          </w:tcPr>
          <w:p w14:paraId="33424970" w14:textId="41E0336F" w:rsidR="000D6037" w:rsidRDefault="00C85B11" w:rsidP="000D6037">
            <w:pPr>
              <w:shd w:val="clear" w:color="auto" w:fill="FFFFFF"/>
              <w:spacing w:line="270" w:lineRule="atLeast"/>
              <w:rPr>
                <w:ins w:id="413" w:author="Arun Patyal" w:date="2021-09-01T18:09:00Z"/>
                <w:rFonts w:ascii="Menlo" w:hAnsi="Menlo" w:cs="Menlo"/>
                <w:color w:val="000000"/>
                <w:sz w:val="18"/>
                <w:szCs w:val="18"/>
              </w:rPr>
            </w:pPr>
            <w:ins w:id="414" w:author="hpal" w:date="2021-09-02T17:13:00Z">
              <w:r w:rsidRPr="00C85B11">
                <w:rPr>
                  <w:b/>
                  <w:bCs/>
                </w:rPr>
                <w:t>Create Sumo Logic Amazon S3 Logs Source</w:t>
              </w:r>
            </w:ins>
            <w:ins w:id="415" w:author="Arun Patyal" w:date="2021-09-01T18:08:00Z">
              <w:del w:id="416" w:author="hpal" w:date="2021-09-02T17:13:00Z">
                <w:r w:rsidR="000D6037" w:rsidRPr="0014085A" w:rsidDel="00C85B11">
                  <w:rPr>
                    <w:b/>
                    <w:bCs/>
                  </w:rPr>
                  <w:delText xml:space="preserve">Create SNS </w:delText>
                </w:r>
                <w:r w:rsidR="000D6037" w:rsidDel="00C85B11">
                  <w:rPr>
                    <w:b/>
                    <w:bCs/>
                  </w:rPr>
                  <w:delText>t</w:delText>
                </w:r>
                <w:r w:rsidR="000D6037" w:rsidRPr="0014085A" w:rsidDel="00C85B11">
                  <w:rPr>
                    <w:b/>
                    <w:bCs/>
                  </w:rPr>
                  <w:delText>opic for logs delivery</w:delText>
                </w:r>
              </w:del>
              <w:r w:rsidR="000D6037" w:rsidRPr="00766C49">
                <w:br/>
                <w:t>(</w:t>
              </w:r>
            </w:ins>
            <w:ins w:id="417" w:author="Arun Patyal" w:date="2021-09-01T18:09:00Z">
              <w:r w:rsidR="000D6037">
                <w:rPr>
                  <w:rFonts w:ascii="Menlo" w:hAnsi="Menlo" w:cs="Menlo"/>
                  <w:color w:val="0000FF"/>
                  <w:sz w:val="18"/>
                  <w:szCs w:val="18"/>
                </w:rPr>
                <w:t>Section11NFWCreateS3Source</w:t>
              </w:r>
            </w:ins>
          </w:p>
          <w:p w14:paraId="39BE6DFB" w14:textId="0E0A1131" w:rsidR="000D6037" w:rsidRDefault="000D6037" w:rsidP="000D6037">
            <w:pPr>
              <w:shd w:val="clear" w:color="auto" w:fill="FFFFFF"/>
              <w:spacing w:line="270" w:lineRule="atLeast"/>
              <w:rPr>
                <w:ins w:id="418" w:author="Arun Patyal" w:date="2021-09-01T18:08:00Z"/>
                <w:rFonts w:ascii="Menlo" w:hAnsi="Menlo" w:cs="Menlo"/>
                <w:color w:val="000000"/>
                <w:sz w:val="18"/>
                <w:szCs w:val="18"/>
              </w:rPr>
            </w:pPr>
          </w:p>
          <w:p w14:paraId="2F205610" w14:textId="598E08D4" w:rsidR="000D6037" w:rsidRPr="0014085A" w:rsidRDefault="000D6037" w:rsidP="000D6037">
            <w:pPr>
              <w:shd w:val="clear" w:color="auto" w:fill="FFFFFF"/>
              <w:spacing w:line="270" w:lineRule="atLeast"/>
              <w:rPr>
                <w:ins w:id="419" w:author="Arun Patyal" w:date="2021-09-01T18:08:00Z"/>
                <w:b/>
                <w:bCs/>
              </w:rPr>
            </w:pPr>
            <w:ins w:id="420" w:author="Arun Patyal" w:date="2021-09-01T18:08:00Z">
              <w:r w:rsidRPr="00766C49">
                <w:t xml:space="preserve">) </w:t>
              </w:r>
            </w:ins>
          </w:p>
        </w:tc>
        <w:tc>
          <w:tcPr>
            <w:tcW w:w="2126" w:type="dxa"/>
            <w:tcMar>
              <w:top w:w="24" w:type="dxa"/>
              <w:left w:w="120" w:type="dxa"/>
              <w:bottom w:w="24" w:type="dxa"/>
              <w:right w:w="120" w:type="dxa"/>
            </w:tcMar>
            <w:tcPrChange w:id="421" w:author="Arun Patyal" w:date="2021-09-01T18:08:00Z">
              <w:tcPr>
                <w:tcW w:w="2126" w:type="dxa"/>
                <w:tcBorders>
                  <w:bottom w:val="single" w:sz="6" w:space="0" w:color="146EB4"/>
                </w:tcBorders>
                <w:tcMar>
                  <w:top w:w="24" w:type="dxa"/>
                  <w:left w:w="120" w:type="dxa"/>
                  <w:bottom w:w="24" w:type="dxa"/>
                  <w:right w:w="120" w:type="dxa"/>
                </w:tcMar>
              </w:tcPr>
            </w:tcPrChange>
          </w:tcPr>
          <w:p w14:paraId="06926A7A" w14:textId="27AB47B7" w:rsidR="000D6037" w:rsidRDefault="000D6037" w:rsidP="000D6037">
            <w:pPr>
              <w:pStyle w:val="Tabletext"/>
              <w:rPr>
                <w:ins w:id="422" w:author="Arun Patyal" w:date="2021-09-01T18:08:00Z"/>
              </w:rPr>
            </w:pPr>
            <w:ins w:id="423" w:author="Arun Patyal" w:date="2021-09-01T18:08:00Z">
              <w:del w:id="424" w:author="hpal" w:date="2021-09-02T17:41:00Z">
                <w:r w:rsidDel="00BB7F88">
                  <w:delText>No</w:delText>
                </w:r>
              </w:del>
            </w:ins>
            <w:ins w:id="425" w:author="hpal" w:date="2021-09-02T17:41:00Z">
              <w:r w:rsidR="00BB7F88">
                <w:t>Yes</w:t>
              </w:r>
            </w:ins>
            <w:ins w:id="426" w:author="Arun Patyal" w:date="2021-09-01T18:08:00Z">
              <w:r w:rsidRPr="00766C49">
                <w:t xml:space="preserve"> </w:t>
              </w:r>
            </w:ins>
          </w:p>
        </w:tc>
        <w:tc>
          <w:tcPr>
            <w:tcW w:w="3908" w:type="dxa"/>
            <w:tcMar>
              <w:top w:w="24" w:type="dxa"/>
              <w:left w:w="120" w:type="dxa"/>
              <w:bottom w:w="24" w:type="dxa"/>
              <w:right w:w="120" w:type="dxa"/>
            </w:tcMar>
            <w:tcPrChange w:id="427" w:author="Arun Patyal" w:date="2021-09-01T18:08:00Z">
              <w:tcPr>
                <w:tcW w:w="3908" w:type="dxa"/>
                <w:tcBorders>
                  <w:bottom w:val="single" w:sz="6" w:space="0" w:color="146EB4"/>
                </w:tcBorders>
                <w:tcMar>
                  <w:top w:w="24" w:type="dxa"/>
                  <w:left w:w="120" w:type="dxa"/>
                  <w:bottom w:w="24" w:type="dxa"/>
                  <w:right w:w="120" w:type="dxa"/>
                </w:tcMar>
              </w:tcPr>
            </w:tcPrChange>
          </w:tcPr>
          <w:p w14:paraId="3A0B6DF3" w14:textId="0231DA5A" w:rsidR="000D6037" w:rsidRDefault="00BB7F88" w:rsidP="000D6037">
            <w:pPr>
              <w:pStyle w:val="Tabletext"/>
              <w:rPr>
                <w:ins w:id="428" w:author="Arun Patyal" w:date="2021-09-01T18:08:00Z"/>
              </w:rPr>
            </w:pPr>
            <w:ins w:id="429" w:author="hpal" w:date="2021-09-02T17:42:00Z">
              <w:r>
                <w:t xml:space="preserve">Choose </w:t>
              </w:r>
              <w:r w:rsidRPr="004C6265">
                <w:rPr>
                  <w:b/>
                </w:rPr>
                <w:t>Yes</w:t>
              </w:r>
              <w:r>
                <w:t xml:space="preserve"> to create an S3 log source. Choose </w:t>
              </w:r>
              <w:r w:rsidRPr="004C6265">
                <w:rPr>
                  <w:b/>
                </w:rPr>
                <w:t>No</w:t>
              </w:r>
              <w:r>
                <w:t xml:space="preserve"> to skip the creation of an S3 log source.</w:t>
              </w:r>
            </w:ins>
            <w:ins w:id="430" w:author="Arun Patyal" w:date="2021-09-01T18:08:00Z">
              <w:del w:id="431" w:author="hpal" w:date="2021-09-02T17:42:00Z">
                <w:r w:rsidR="000D6037" w:rsidDel="00BB7F88">
                  <w:delText xml:space="preserve">Choose </w:delText>
                </w:r>
                <w:r w:rsidR="000D6037" w:rsidRPr="004C6265" w:rsidDel="00BB7F88">
                  <w:rPr>
                    <w:b/>
                  </w:rPr>
                  <w:delText>Yes</w:delText>
                </w:r>
                <w:r w:rsidR="000D6037" w:rsidDel="00BB7F88">
                  <w:delText xml:space="preserve"> to create an SNS topic and attach it to AWS Config to deliver the logs. Choose </w:delText>
                </w:r>
                <w:r w:rsidR="000D6037" w:rsidRPr="004C6265" w:rsidDel="00BB7F88">
                  <w:rPr>
                    <w:b/>
                  </w:rPr>
                  <w:delText>No</w:delText>
                </w:r>
                <w:r w:rsidR="000D6037" w:rsidDel="00BB7F88">
                  <w:delText xml:space="preserve"> if AWS Config logs are already delivered to an existing SNS topic.</w:delText>
                </w:r>
              </w:del>
            </w:ins>
          </w:p>
        </w:tc>
      </w:tr>
      <w:tr w:rsidR="000D6037" w:rsidRPr="00766C49" w14:paraId="2E1F87A2" w14:textId="77777777" w:rsidTr="00B86E54">
        <w:tblPrEx>
          <w:tblW w:w="9360" w:type="dxa"/>
          <w:tblInd w:w="360" w:type="dxa"/>
          <w:tblLayout w:type="fixed"/>
          <w:tblCellMar>
            <w:left w:w="120" w:type="dxa"/>
            <w:right w:w="120" w:type="dxa"/>
          </w:tblCellMar>
          <w:tblPrExChange w:id="432" w:author="Arun Patyal" w:date="2021-09-01T18:08:00Z">
            <w:tblPrEx>
              <w:tblW w:w="9360" w:type="dxa"/>
              <w:tblInd w:w="360" w:type="dxa"/>
              <w:tblLayout w:type="fixed"/>
              <w:tblCellMar>
                <w:left w:w="120" w:type="dxa"/>
                <w:right w:w="120" w:type="dxa"/>
              </w:tblCellMar>
            </w:tblPrEx>
          </w:tblPrExChange>
        </w:tblPrEx>
        <w:trPr>
          <w:ins w:id="433" w:author="Arun Patyal" w:date="2021-09-01T18:08:00Z"/>
        </w:trPr>
        <w:tc>
          <w:tcPr>
            <w:tcW w:w="3326" w:type="dxa"/>
            <w:tcMar>
              <w:top w:w="24" w:type="dxa"/>
              <w:left w:w="120" w:type="dxa"/>
              <w:bottom w:w="24" w:type="dxa"/>
              <w:right w:w="120" w:type="dxa"/>
            </w:tcMar>
            <w:tcPrChange w:id="434" w:author="Arun Patyal" w:date="2021-09-01T18:08:00Z">
              <w:tcPr>
                <w:tcW w:w="3326" w:type="dxa"/>
                <w:tcBorders>
                  <w:bottom w:val="single" w:sz="6" w:space="0" w:color="146EB4"/>
                </w:tcBorders>
                <w:tcMar>
                  <w:top w:w="24" w:type="dxa"/>
                  <w:left w:w="120" w:type="dxa"/>
                  <w:bottom w:w="24" w:type="dxa"/>
                  <w:right w:w="120" w:type="dxa"/>
                </w:tcMar>
              </w:tcPr>
            </w:tcPrChange>
          </w:tcPr>
          <w:p w14:paraId="7DF74C8E" w14:textId="263A978C" w:rsidR="000D6037" w:rsidRDefault="00C85B11" w:rsidP="000D6037">
            <w:pPr>
              <w:shd w:val="clear" w:color="auto" w:fill="FFFFFF"/>
              <w:spacing w:line="270" w:lineRule="atLeast"/>
              <w:rPr>
                <w:ins w:id="435" w:author="Arun Patyal" w:date="2021-09-01T18:09:00Z"/>
                <w:rFonts w:ascii="Menlo" w:hAnsi="Menlo" w:cs="Menlo"/>
                <w:color w:val="000000"/>
                <w:sz w:val="18"/>
                <w:szCs w:val="18"/>
              </w:rPr>
            </w:pPr>
            <w:ins w:id="436" w:author="hpal" w:date="2021-09-02T17:13:00Z">
              <w:r w:rsidRPr="00C85B11">
                <w:rPr>
                  <w:b/>
                  <w:bCs/>
                </w:rPr>
                <w:t>Path Expression for the logs</w:t>
              </w:r>
            </w:ins>
            <w:ins w:id="437" w:author="Arun Patyal" w:date="2021-09-01T18:08:00Z">
              <w:del w:id="438" w:author="hpal" w:date="2021-09-02T17:13:00Z">
                <w:r w:rsidR="000D6037" w:rsidRPr="0014085A" w:rsidDel="00C85B11">
                  <w:rPr>
                    <w:b/>
                    <w:bCs/>
                  </w:rPr>
                  <w:delText xml:space="preserve">Create SNS </w:delText>
                </w:r>
                <w:r w:rsidR="000D6037" w:rsidDel="00C85B11">
                  <w:rPr>
                    <w:b/>
                    <w:bCs/>
                  </w:rPr>
                  <w:delText>t</w:delText>
                </w:r>
                <w:r w:rsidR="000D6037" w:rsidRPr="0014085A" w:rsidDel="00C85B11">
                  <w:rPr>
                    <w:b/>
                    <w:bCs/>
                  </w:rPr>
                  <w:delText>opic for logs delivery</w:delText>
                </w:r>
              </w:del>
              <w:r w:rsidR="000D6037" w:rsidRPr="00766C49">
                <w:br/>
                <w:t>(</w:t>
              </w:r>
            </w:ins>
            <w:ins w:id="439" w:author="Arun Patyal" w:date="2021-09-01T18:09:00Z">
              <w:r w:rsidR="000D6037">
                <w:rPr>
                  <w:rFonts w:ascii="Menlo" w:hAnsi="Menlo" w:cs="Menlo"/>
                  <w:color w:val="0000FF"/>
                  <w:sz w:val="18"/>
                  <w:szCs w:val="18"/>
                </w:rPr>
                <w:t>Section11NFWS3BucketLogsPathExpression</w:t>
              </w:r>
            </w:ins>
          </w:p>
          <w:p w14:paraId="5CAE3F05" w14:textId="78AF73B8" w:rsidR="000D6037" w:rsidRDefault="000D6037" w:rsidP="000D6037">
            <w:pPr>
              <w:shd w:val="clear" w:color="auto" w:fill="FFFFFF"/>
              <w:spacing w:line="270" w:lineRule="atLeast"/>
              <w:rPr>
                <w:ins w:id="440" w:author="Arun Patyal" w:date="2021-09-01T18:08:00Z"/>
                <w:rFonts w:ascii="Menlo" w:hAnsi="Menlo" w:cs="Menlo"/>
                <w:color w:val="000000"/>
                <w:sz w:val="18"/>
                <w:szCs w:val="18"/>
              </w:rPr>
            </w:pPr>
          </w:p>
          <w:p w14:paraId="48331C41" w14:textId="23B48F64" w:rsidR="000D6037" w:rsidRPr="0014085A" w:rsidRDefault="000D6037" w:rsidP="000D6037">
            <w:pPr>
              <w:shd w:val="clear" w:color="auto" w:fill="FFFFFF"/>
              <w:spacing w:line="270" w:lineRule="atLeast"/>
              <w:rPr>
                <w:ins w:id="441" w:author="Arun Patyal" w:date="2021-09-01T18:08:00Z"/>
                <w:b/>
                <w:bCs/>
              </w:rPr>
            </w:pPr>
            <w:ins w:id="442" w:author="Arun Patyal" w:date="2021-09-01T18:08:00Z">
              <w:r w:rsidRPr="00766C49">
                <w:t xml:space="preserve">) </w:t>
              </w:r>
            </w:ins>
          </w:p>
        </w:tc>
        <w:tc>
          <w:tcPr>
            <w:tcW w:w="2126" w:type="dxa"/>
            <w:tcMar>
              <w:top w:w="24" w:type="dxa"/>
              <w:left w:w="120" w:type="dxa"/>
              <w:bottom w:w="24" w:type="dxa"/>
              <w:right w:w="120" w:type="dxa"/>
            </w:tcMar>
            <w:tcPrChange w:id="443" w:author="Arun Patyal" w:date="2021-09-01T18:08:00Z">
              <w:tcPr>
                <w:tcW w:w="2126" w:type="dxa"/>
                <w:tcBorders>
                  <w:bottom w:val="single" w:sz="6" w:space="0" w:color="146EB4"/>
                </w:tcBorders>
                <w:tcMar>
                  <w:top w:w="24" w:type="dxa"/>
                  <w:left w:w="120" w:type="dxa"/>
                  <w:bottom w:w="24" w:type="dxa"/>
                  <w:right w:w="120" w:type="dxa"/>
                </w:tcMar>
              </w:tcPr>
            </w:tcPrChange>
          </w:tcPr>
          <w:p w14:paraId="6BCFBC2F" w14:textId="14B73501" w:rsidR="000D6037" w:rsidRDefault="00C85B11" w:rsidP="000D6037">
            <w:pPr>
              <w:pStyle w:val="Tabletext"/>
              <w:rPr>
                <w:ins w:id="444" w:author="Arun Patyal" w:date="2021-09-01T18:08:00Z"/>
              </w:rPr>
            </w:pPr>
            <w:ins w:id="445" w:author="hpal" w:date="2021-09-02T17:14:00Z">
              <w:r w:rsidRPr="00C85B11">
                <w:t>*</w:t>
              </w:r>
              <w:proofErr w:type="spellStart"/>
              <w:r w:rsidRPr="00C85B11">
                <w:t>AWSLogs</w:t>
              </w:r>
              <w:proofErr w:type="spellEnd"/>
              <w:r w:rsidRPr="00C85B11">
                <w:t>/*/network-firewall/*</w:t>
              </w:r>
            </w:ins>
            <w:ins w:id="446" w:author="Arun Patyal" w:date="2021-09-01T18:08:00Z">
              <w:del w:id="447" w:author="hpal" w:date="2021-09-02T17:14:00Z">
                <w:r w:rsidR="000D6037" w:rsidDel="00C85B11">
                  <w:delText>No</w:delText>
                </w:r>
              </w:del>
              <w:r w:rsidR="000D6037" w:rsidRPr="00766C49">
                <w:t xml:space="preserve"> </w:t>
              </w:r>
            </w:ins>
          </w:p>
        </w:tc>
        <w:tc>
          <w:tcPr>
            <w:tcW w:w="3908" w:type="dxa"/>
            <w:tcMar>
              <w:top w:w="24" w:type="dxa"/>
              <w:left w:w="120" w:type="dxa"/>
              <w:bottom w:w="24" w:type="dxa"/>
              <w:right w:w="120" w:type="dxa"/>
            </w:tcMar>
            <w:tcPrChange w:id="448" w:author="Arun Patyal" w:date="2021-09-01T18:08:00Z">
              <w:tcPr>
                <w:tcW w:w="3908" w:type="dxa"/>
                <w:tcBorders>
                  <w:bottom w:val="single" w:sz="6" w:space="0" w:color="146EB4"/>
                </w:tcBorders>
                <w:tcMar>
                  <w:top w:w="24" w:type="dxa"/>
                  <w:left w:w="120" w:type="dxa"/>
                  <w:bottom w:w="24" w:type="dxa"/>
                  <w:right w:w="120" w:type="dxa"/>
                </w:tcMar>
              </w:tcPr>
            </w:tcPrChange>
          </w:tcPr>
          <w:p w14:paraId="1B73375C" w14:textId="6A93838C" w:rsidR="000D6037" w:rsidRDefault="00C85B11" w:rsidP="000D6037">
            <w:pPr>
              <w:pStyle w:val="Tabletext"/>
              <w:rPr>
                <w:ins w:id="449" w:author="Arun Patyal" w:date="2021-09-01T18:08:00Z"/>
              </w:rPr>
            </w:pPr>
            <w:ins w:id="450" w:author="hpal" w:date="2021-09-02T17:14:00Z">
              <w:r w:rsidRPr="00284946">
                <w:t>Path expression to match the folder structure for WAF logs</w:t>
              </w:r>
              <w:r>
                <w:t xml:space="preserve"> (for example, </w:t>
              </w:r>
            </w:ins>
            <w:ins w:id="451" w:author="hpal" w:date="2021-09-02T17:15:00Z">
              <w:r w:rsidRPr="00C85B11">
                <w:rPr>
                  <w:rStyle w:val="CodeInline"/>
                  <w:sz w:val="18"/>
                </w:rPr>
                <w:t>*</w:t>
              </w:r>
              <w:proofErr w:type="spellStart"/>
              <w:r w:rsidRPr="00C85B11">
                <w:rPr>
                  <w:rStyle w:val="CodeInline"/>
                  <w:sz w:val="18"/>
                </w:rPr>
                <w:t>AWSLogs</w:t>
              </w:r>
              <w:proofErr w:type="spellEnd"/>
              <w:r w:rsidRPr="00C85B11">
                <w:rPr>
                  <w:rStyle w:val="CodeInline"/>
                  <w:sz w:val="18"/>
                </w:rPr>
                <w:t>/*/network-firewall/*</w:t>
              </w:r>
            </w:ins>
            <w:ins w:id="452" w:author="hpal" w:date="2021-09-02T17:14:00Z">
              <w:r>
                <w:t>).</w:t>
              </w:r>
            </w:ins>
            <w:ins w:id="453" w:author="Arun Patyal" w:date="2021-09-01T18:08:00Z">
              <w:del w:id="454" w:author="hpal" w:date="2021-09-02T17:14:00Z">
                <w:r w:rsidR="000D6037" w:rsidDel="00C85B11">
                  <w:delText xml:space="preserve">Choose </w:delText>
                </w:r>
                <w:r w:rsidR="000D6037" w:rsidRPr="004C6265" w:rsidDel="00C85B11">
                  <w:rPr>
                    <w:b/>
                  </w:rPr>
                  <w:delText>Yes</w:delText>
                </w:r>
                <w:r w:rsidR="000D6037" w:rsidDel="00C85B11">
                  <w:delText xml:space="preserve"> to create an SNS topic and attach it to AWS Config to deliver the logs. Choose </w:delText>
                </w:r>
                <w:r w:rsidR="000D6037" w:rsidRPr="004C6265" w:rsidDel="00C85B11">
                  <w:rPr>
                    <w:b/>
                  </w:rPr>
                  <w:delText>No</w:delText>
                </w:r>
                <w:r w:rsidR="000D6037" w:rsidDel="00C85B11">
                  <w:delText xml:space="preserve"> if AWS Config logs are already delivered to an existing SNS topic.</w:delText>
                </w:r>
              </w:del>
            </w:ins>
          </w:p>
        </w:tc>
      </w:tr>
      <w:tr w:rsidR="000D6037" w:rsidRPr="00766C49" w14:paraId="3460D733" w14:textId="77777777" w:rsidTr="00B86E54">
        <w:tblPrEx>
          <w:tblW w:w="9360" w:type="dxa"/>
          <w:tblInd w:w="360" w:type="dxa"/>
          <w:tblLayout w:type="fixed"/>
          <w:tblCellMar>
            <w:left w:w="120" w:type="dxa"/>
            <w:right w:w="120" w:type="dxa"/>
          </w:tblCellMar>
          <w:tblPrExChange w:id="455" w:author="Arun Patyal" w:date="2021-09-01T18:08:00Z">
            <w:tblPrEx>
              <w:tblW w:w="9360" w:type="dxa"/>
              <w:tblInd w:w="360" w:type="dxa"/>
              <w:tblLayout w:type="fixed"/>
              <w:tblCellMar>
                <w:left w:w="120" w:type="dxa"/>
                <w:right w:w="120" w:type="dxa"/>
              </w:tblCellMar>
            </w:tblPrEx>
          </w:tblPrExChange>
        </w:tblPrEx>
        <w:trPr>
          <w:ins w:id="456" w:author="Arun Patyal" w:date="2021-09-01T18:08:00Z"/>
        </w:trPr>
        <w:tc>
          <w:tcPr>
            <w:tcW w:w="3326" w:type="dxa"/>
            <w:tcMar>
              <w:top w:w="24" w:type="dxa"/>
              <w:left w:w="120" w:type="dxa"/>
              <w:bottom w:w="24" w:type="dxa"/>
              <w:right w:w="120" w:type="dxa"/>
            </w:tcMar>
            <w:tcPrChange w:id="457" w:author="Arun Patyal" w:date="2021-09-01T18:08:00Z">
              <w:tcPr>
                <w:tcW w:w="3326" w:type="dxa"/>
                <w:tcBorders>
                  <w:bottom w:val="single" w:sz="6" w:space="0" w:color="146EB4"/>
                </w:tcBorders>
                <w:tcMar>
                  <w:top w:w="24" w:type="dxa"/>
                  <w:left w:w="120" w:type="dxa"/>
                  <w:bottom w:w="24" w:type="dxa"/>
                  <w:right w:w="120" w:type="dxa"/>
                </w:tcMar>
              </w:tcPr>
            </w:tcPrChange>
          </w:tcPr>
          <w:p w14:paraId="78FAB39C" w14:textId="6E04DB14" w:rsidR="000D6037" w:rsidRDefault="00C85B11" w:rsidP="000D6037">
            <w:pPr>
              <w:shd w:val="clear" w:color="auto" w:fill="FFFFFF"/>
              <w:spacing w:line="270" w:lineRule="atLeast"/>
              <w:rPr>
                <w:ins w:id="458" w:author="Arun Patyal" w:date="2021-09-01T18:09:00Z"/>
                <w:rFonts w:ascii="Menlo" w:hAnsi="Menlo" w:cs="Menlo"/>
                <w:color w:val="000000"/>
                <w:sz w:val="18"/>
                <w:szCs w:val="18"/>
              </w:rPr>
            </w:pPr>
            <w:ins w:id="459" w:author="hpal" w:date="2021-09-02T17:13:00Z">
              <w:r w:rsidRPr="00C85B11">
                <w:rPr>
                  <w:b/>
                  <w:bCs/>
                </w:rPr>
                <w:t>Amazon S3 Logs Source Category Name</w:t>
              </w:r>
            </w:ins>
            <w:ins w:id="460" w:author="Arun Patyal" w:date="2021-09-01T18:08:00Z">
              <w:del w:id="461" w:author="hpal" w:date="2021-09-02T17:13:00Z">
                <w:r w:rsidR="000D6037" w:rsidRPr="0014085A" w:rsidDel="00C85B11">
                  <w:rPr>
                    <w:b/>
                    <w:bCs/>
                  </w:rPr>
                  <w:delText xml:space="preserve">Create SNS </w:delText>
                </w:r>
                <w:r w:rsidR="000D6037" w:rsidDel="00C85B11">
                  <w:rPr>
                    <w:b/>
                    <w:bCs/>
                  </w:rPr>
                  <w:delText>t</w:delText>
                </w:r>
                <w:r w:rsidR="000D6037" w:rsidRPr="0014085A" w:rsidDel="00C85B11">
                  <w:rPr>
                    <w:b/>
                    <w:bCs/>
                  </w:rPr>
                  <w:delText>opic for logs delivery</w:delText>
                </w:r>
              </w:del>
              <w:r w:rsidR="000D6037" w:rsidRPr="00766C49">
                <w:br/>
                <w:t>(</w:t>
              </w:r>
            </w:ins>
            <w:ins w:id="462" w:author="Arun Patyal" w:date="2021-09-01T18:09:00Z">
              <w:r w:rsidR="000D6037">
                <w:rPr>
                  <w:rFonts w:ascii="Menlo" w:hAnsi="Menlo" w:cs="Menlo"/>
                  <w:color w:val="0000FF"/>
                  <w:sz w:val="18"/>
                  <w:szCs w:val="18"/>
                </w:rPr>
                <w:t>Section11NFWS3SourceCategoryName</w:t>
              </w:r>
            </w:ins>
          </w:p>
          <w:p w14:paraId="03851DF8" w14:textId="5134FDD5" w:rsidR="000D6037" w:rsidRDefault="000D6037" w:rsidP="000D6037">
            <w:pPr>
              <w:shd w:val="clear" w:color="auto" w:fill="FFFFFF"/>
              <w:spacing w:line="270" w:lineRule="atLeast"/>
              <w:rPr>
                <w:ins w:id="463" w:author="Arun Patyal" w:date="2021-09-01T18:08:00Z"/>
                <w:rFonts w:ascii="Menlo" w:hAnsi="Menlo" w:cs="Menlo"/>
                <w:color w:val="000000"/>
                <w:sz w:val="18"/>
                <w:szCs w:val="18"/>
              </w:rPr>
            </w:pPr>
          </w:p>
          <w:p w14:paraId="60F366F5" w14:textId="24DB538A" w:rsidR="000D6037" w:rsidRPr="0014085A" w:rsidRDefault="000D6037" w:rsidP="000D6037">
            <w:pPr>
              <w:shd w:val="clear" w:color="auto" w:fill="FFFFFF"/>
              <w:spacing w:line="270" w:lineRule="atLeast"/>
              <w:rPr>
                <w:ins w:id="464" w:author="Arun Patyal" w:date="2021-09-01T18:08:00Z"/>
                <w:b/>
                <w:bCs/>
              </w:rPr>
            </w:pPr>
            <w:ins w:id="465" w:author="Arun Patyal" w:date="2021-09-01T18:08:00Z">
              <w:r w:rsidRPr="00766C49">
                <w:t xml:space="preserve">) </w:t>
              </w:r>
            </w:ins>
          </w:p>
        </w:tc>
        <w:tc>
          <w:tcPr>
            <w:tcW w:w="2126" w:type="dxa"/>
            <w:tcMar>
              <w:top w:w="24" w:type="dxa"/>
              <w:left w:w="120" w:type="dxa"/>
              <w:bottom w:w="24" w:type="dxa"/>
              <w:right w:w="120" w:type="dxa"/>
            </w:tcMar>
            <w:tcPrChange w:id="466" w:author="Arun Patyal" w:date="2021-09-01T18:08:00Z">
              <w:tcPr>
                <w:tcW w:w="2126" w:type="dxa"/>
                <w:tcBorders>
                  <w:bottom w:val="single" w:sz="6" w:space="0" w:color="146EB4"/>
                </w:tcBorders>
                <w:tcMar>
                  <w:top w:w="24" w:type="dxa"/>
                  <w:left w:w="120" w:type="dxa"/>
                  <w:bottom w:w="24" w:type="dxa"/>
                  <w:right w:w="120" w:type="dxa"/>
                </w:tcMar>
              </w:tcPr>
            </w:tcPrChange>
          </w:tcPr>
          <w:p w14:paraId="74C1BF49" w14:textId="78D07138" w:rsidR="000D6037" w:rsidRDefault="00BB7F88" w:rsidP="000D6037">
            <w:pPr>
              <w:pStyle w:val="Tabletext"/>
              <w:rPr>
                <w:ins w:id="467" w:author="Arun Patyal" w:date="2021-09-01T18:08:00Z"/>
              </w:rPr>
            </w:pPr>
            <w:ins w:id="468" w:author="hpal" w:date="2021-09-02T17:39:00Z">
              <w:r w:rsidRPr="00BB7F88">
                <w:t>AWS/NFW/Flow/Logs</w:t>
              </w:r>
            </w:ins>
            <w:ins w:id="469" w:author="Arun Patyal" w:date="2021-09-01T18:08:00Z">
              <w:del w:id="470" w:author="hpal" w:date="2021-09-02T17:38:00Z">
                <w:r w:rsidR="000D6037" w:rsidDel="00BB7F88">
                  <w:delText>No</w:delText>
                </w:r>
              </w:del>
              <w:r w:rsidR="000D6037" w:rsidRPr="00766C49">
                <w:t xml:space="preserve"> </w:t>
              </w:r>
            </w:ins>
          </w:p>
        </w:tc>
        <w:tc>
          <w:tcPr>
            <w:tcW w:w="3908" w:type="dxa"/>
            <w:tcMar>
              <w:top w:w="24" w:type="dxa"/>
              <w:left w:w="120" w:type="dxa"/>
              <w:bottom w:w="24" w:type="dxa"/>
              <w:right w:w="120" w:type="dxa"/>
            </w:tcMar>
            <w:tcPrChange w:id="471" w:author="Arun Patyal" w:date="2021-09-01T18:08:00Z">
              <w:tcPr>
                <w:tcW w:w="3908" w:type="dxa"/>
                <w:tcBorders>
                  <w:bottom w:val="single" w:sz="6" w:space="0" w:color="146EB4"/>
                </w:tcBorders>
                <w:tcMar>
                  <w:top w:w="24" w:type="dxa"/>
                  <w:left w:w="120" w:type="dxa"/>
                  <w:bottom w:w="24" w:type="dxa"/>
                  <w:right w:w="120" w:type="dxa"/>
                </w:tcMar>
              </w:tcPr>
            </w:tcPrChange>
          </w:tcPr>
          <w:p w14:paraId="47D43E24" w14:textId="54EFC758" w:rsidR="000D6037" w:rsidRDefault="00C85B11" w:rsidP="000D6037">
            <w:pPr>
              <w:pStyle w:val="Tabletext"/>
              <w:rPr>
                <w:ins w:id="472" w:author="Arun Patyal" w:date="2021-09-01T18:08:00Z"/>
              </w:rPr>
            </w:pPr>
            <w:ins w:id="473" w:author="hpal" w:date="2021-09-02T17:38:00Z">
              <w:r w:rsidRPr="00F377FC">
                <w:t>Used for app installation.</w:t>
              </w:r>
              <w:r>
                <w:t xml:space="preserve"> This is r</w:t>
              </w:r>
              <w:r w:rsidRPr="00F377FC">
                <w:t xml:space="preserve">equired when </w:t>
              </w:r>
              <w:r w:rsidRPr="00114C63">
                <w:rPr>
                  <w:rStyle w:val="Parameterintable"/>
                </w:rPr>
                <w:t>Section7eSecurityHubCreateS3</w:t>
              </w:r>
              <w:r>
                <w:rPr>
                  <w:rStyle w:val="Parameterintable"/>
                </w:rPr>
                <w:br/>
              </w:r>
              <w:r w:rsidRPr="00114C63">
                <w:rPr>
                  <w:rStyle w:val="Parameterintable"/>
                </w:rPr>
                <w:t>Source</w:t>
              </w:r>
              <w:r w:rsidRPr="00AB5E06" w:rsidDel="00920C2F">
                <w:t xml:space="preserve"> </w:t>
              </w:r>
              <w:r>
                <w:t xml:space="preserve">is set to </w:t>
              </w:r>
              <w:r w:rsidRPr="003E0FB1">
                <w:rPr>
                  <w:b/>
                </w:rPr>
                <w:t>No</w:t>
              </w:r>
              <w:r w:rsidRPr="00F377FC">
                <w:t>. Provide an existing source category name.</w:t>
              </w:r>
            </w:ins>
            <w:ins w:id="474" w:author="Arun Patyal" w:date="2021-09-01T18:08:00Z">
              <w:del w:id="475" w:author="hpal" w:date="2021-09-02T17:38:00Z">
                <w:r w:rsidR="000D6037" w:rsidDel="00C85B11">
                  <w:delText xml:space="preserve">Choose </w:delText>
                </w:r>
                <w:r w:rsidR="000D6037" w:rsidRPr="004C6265" w:rsidDel="00C85B11">
                  <w:rPr>
                    <w:b/>
                  </w:rPr>
                  <w:delText>Yes</w:delText>
                </w:r>
                <w:r w:rsidR="000D6037" w:rsidDel="00C85B11">
                  <w:delText xml:space="preserve"> to create an SNS topic and attach it to AWS Config to deliver the logs. Choose </w:delText>
                </w:r>
                <w:r w:rsidR="000D6037" w:rsidRPr="004C6265" w:rsidDel="00C85B11">
                  <w:rPr>
                    <w:b/>
                  </w:rPr>
                  <w:delText>No</w:delText>
                </w:r>
                <w:r w:rsidR="000D6037" w:rsidDel="00C85B11">
                  <w:delText xml:space="preserve"> if AWS Config logs are already delivered to an existing SNS topic.</w:delText>
                </w:r>
              </w:del>
            </w:ins>
          </w:p>
        </w:tc>
      </w:tr>
      <w:tr w:rsidR="000D6037" w:rsidRPr="00766C49" w:rsidDel="00BB7F88" w14:paraId="7D62BB5D" w14:textId="0C1692D2" w:rsidTr="00065EA0">
        <w:trPr>
          <w:ins w:id="476" w:author="Arun Patyal" w:date="2021-09-01T18:08:00Z"/>
          <w:del w:id="477" w:author="hpal" w:date="2021-09-02T17:43:00Z"/>
        </w:trPr>
        <w:tc>
          <w:tcPr>
            <w:tcW w:w="3326" w:type="dxa"/>
            <w:tcBorders>
              <w:bottom w:val="single" w:sz="6" w:space="0" w:color="146EB4"/>
            </w:tcBorders>
            <w:tcMar>
              <w:top w:w="24" w:type="dxa"/>
              <w:left w:w="120" w:type="dxa"/>
              <w:bottom w:w="24" w:type="dxa"/>
              <w:right w:w="120" w:type="dxa"/>
            </w:tcMar>
          </w:tcPr>
          <w:p w14:paraId="3EBCFC95" w14:textId="05A18E95" w:rsidR="000D6037" w:rsidRPr="0014085A" w:rsidDel="00BB7F88" w:rsidRDefault="000D6037" w:rsidP="000D6037">
            <w:pPr>
              <w:shd w:val="clear" w:color="auto" w:fill="FFFFFF"/>
              <w:spacing w:line="270" w:lineRule="atLeast"/>
              <w:rPr>
                <w:ins w:id="478" w:author="Arun Patyal" w:date="2021-09-01T18:08:00Z"/>
                <w:del w:id="479" w:author="hpal" w:date="2021-09-02T17:43:00Z"/>
                <w:b/>
                <w:bCs/>
              </w:rPr>
            </w:pPr>
            <w:ins w:id="480" w:author="Arun Patyal" w:date="2021-09-01T18:08:00Z">
              <w:del w:id="481" w:author="hpal" w:date="2021-09-02T17:43:00Z">
                <w:r w:rsidRPr="00766C49" w:rsidDel="00BB7F88">
                  <w:delText xml:space="preserve"> </w:delText>
                </w:r>
              </w:del>
            </w:ins>
          </w:p>
        </w:tc>
        <w:tc>
          <w:tcPr>
            <w:tcW w:w="2126" w:type="dxa"/>
            <w:tcBorders>
              <w:bottom w:val="single" w:sz="6" w:space="0" w:color="146EB4"/>
            </w:tcBorders>
            <w:tcMar>
              <w:top w:w="24" w:type="dxa"/>
              <w:left w:w="120" w:type="dxa"/>
              <w:bottom w:w="24" w:type="dxa"/>
              <w:right w:w="120" w:type="dxa"/>
            </w:tcMar>
          </w:tcPr>
          <w:p w14:paraId="7332B82B" w14:textId="4CB04633" w:rsidR="000D6037" w:rsidDel="00BB7F88" w:rsidRDefault="000D6037" w:rsidP="000D6037">
            <w:pPr>
              <w:pStyle w:val="Tabletext"/>
              <w:rPr>
                <w:ins w:id="482" w:author="Arun Patyal" w:date="2021-09-01T18:08:00Z"/>
                <w:del w:id="483" w:author="hpal" w:date="2021-09-02T17:43:00Z"/>
              </w:rPr>
            </w:pPr>
            <w:ins w:id="484" w:author="Arun Patyal" w:date="2021-09-01T18:08:00Z">
              <w:del w:id="485" w:author="hpal" w:date="2021-09-02T17:43:00Z">
                <w:r w:rsidDel="00BB7F88">
                  <w:delText>No</w:delText>
                </w:r>
                <w:r w:rsidRPr="00766C49" w:rsidDel="00BB7F88">
                  <w:delText xml:space="preserve"> </w:delText>
                </w:r>
              </w:del>
            </w:ins>
          </w:p>
        </w:tc>
        <w:tc>
          <w:tcPr>
            <w:tcW w:w="3908" w:type="dxa"/>
            <w:tcBorders>
              <w:bottom w:val="single" w:sz="6" w:space="0" w:color="146EB4"/>
            </w:tcBorders>
            <w:tcMar>
              <w:top w:w="24" w:type="dxa"/>
              <w:left w:w="120" w:type="dxa"/>
              <w:bottom w:w="24" w:type="dxa"/>
              <w:right w:w="120" w:type="dxa"/>
            </w:tcMar>
          </w:tcPr>
          <w:p w14:paraId="7BD033DE" w14:textId="7685F50B" w:rsidR="000D6037" w:rsidDel="00BB7F88" w:rsidRDefault="000D6037" w:rsidP="000D6037">
            <w:pPr>
              <w:pStyle w:val="Tabletext"/>
              <w:rPr>
                <w:ins w:id="486" w:author="Arun Patyal" w:date="2021-09-01T18:08:00Z"/>
                <w:del w:id="487" w:author="hpal" w:date="2021-09-02T17:43:00Z"/>
              </w:rPr>
            </w:pPr>
            <w:ins w:id="488" w:author="Arun Patyal" w:date="2021-09-01T18:08:00Z">
              <w:del w:id="489" w:author="hpal" w:date="2021-09-02T17:43:00Z">
                <w:r w:rsidDel="00BB7F88">
                  <w:delText xml:space="preserve">Choose </w:delText>
                </w:r>
                <w:r w:rsidRPr="004C6265" w:rsidDel="00BB7F88">
                  <w:rPr>
                    <w:b/>
                  </w:rPr>
                  <w:delText>Yes</w:delText>
                </w:r>
                <w:r w:rsidDel="00BB7F88">
                  <w:delText xml:space="preserve"> to create an SNS topic and attach it to AWS Config to deliver the logs. Choose </w:delText>
                </w:r>
                <w:r w:rsidRPr="004C6265" w:rsidDel="00BB7F88">
                  <w:rPr>
                    <w:b/>
                  </w:rPr>
                  <w:delText>No</w:delText>
                </w:r>
                <w:r w:rsidDel="00BB7F88">
                  <w:delText xml:space="preserve"> if AWS Config logs are already delivered to an existing SNS topic.</w:delText>
                </w:r>
              </w:del>
            </w:ins>
          </w:p>
        </w:tc>
      </w:tr>
    </w:tbl>
    <w:p w14:paraId="1C666D8B" w14:textId="77777777" w:rsidR="00B86E54" w:rsidRDefault="00B86E54" w:rsidP="00137665">
      <w:pPr>
        <w:spacing w:before="280" w:after="140"/>
        <w:ind w:left="461"/>
        <w:rPr>
          <w:ins w:id="490" w:author="Arun Patyal" w:date="2021-09-01T18:03:00Z"/>
          <w:i/>
          <w:color w:val="20201F"/>
        </w:rPr>
      </w:pPr>
    </w:p>
    <w:p w14:paraId="4FFAEDC4" w14:textId="29BB9596" w:rsidR="00137665" w:rsidRDefault="000F4813" w:rsidP="00137665">
      <w:pPr>
        <w:spacing w:before="280" w:after="140"/>
        <w:ind w:left="461"/>
        <w:rPr>
          <w:i/>
          <w:color w:val="20201F"/>
        </w:rPr>
      </w:pPr>
      <w:r w:rsidRPr="000F4813">
        <w:rPr>
          <w:i/>
          <w:color w:val="20201F"/>
        </w:rPr>
        <w:t>Auto</w:t>
      </w:r>
      <w:r w:rsidR="004D3558">
        <w:rPr>
          <w:i/>
          <w:color w:val="20201F"/>
        </w:rPr>
        <w:t>-</w:t>
      </w:r>
      <w:r w:rsidR="004D3558" w:rsidRPr="000F4813">
        <w:rPr>
          <w:i/>
          <w:color w:val="20201F"/>
        </w:rPr>
        <w:t>enable logging configuration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326"/>
        <w:gridCol w:w="2126"/>
        <w:gridCol w:w="3908"/>
        <w:tblGridChange w:id="491">
          <w:tblGrid>
            <w:gridCol w:w="3326"/>
            <w:gridCol w:w="2126"/>
            <w:gridCol w:w="3908"/>
          </w:tblGrid>
        </w:tblGridChange>
      </w:tblGrid>
      <w:tr w:rsidR="00173EB5" w:rsidRPr="00A02627" w14:paraId="1387F565" w14:textId="77777777" w:rsidTr="000E6DA4">
        <w:trPr>
          <w:tblHeader/>
        </w:trPr>
        <w:tc>
          <w:tcPr>
            <w:tcW w:w="3326" w:type="dxa"/>
            <w:tcBorders>
              <w:top w:val="single" w:sz="6" w:space="0" w:color="146EB4"/>
              <w:bottom w:val="single" w:sz="6" w:space="0" w:color="146EB4"/>
            </w:tcBorders>
            <w:shd w:val="clear" w:color="auto" w:fill="CBD5E9"/>
            <w:vAlign w:val="center"/>
            <w:hideMark/>
          </w:tcPr>
          <w:p w14:paraId="71A9C062" w14:textId="77777777" w:rsidR="00173EB5" w:rsidRPr="00A02627" w:rsidRDefault="00173EB5" w:rsidP="000E6DA4">
            <w:pPr>
              <w:pStyle w:val="Tabletext"/>
              <w:rPr>
                <w:b/>
              </w:rPr>
            </w:pPr>
            <w:r w:rsidRPr="00A02627">
              <w:rPr>
                <w:b/>
              </w:rPr>
              <w:t>Parameter label</w:t>
            </w:r>
            <w:r w:rsidRPr="00A02627">
              <w:rPr>
                <w:b/>
              </w:rPr>
              <w:br/>
              <w:t xml:space="preserve">(name) </w:t>
            </w:r>
          </w:p>
        </w:tc>
        <w:tc>
          <w:tcPr>
            <w:tcW w:w="2126" w:type="dxa"/>
            <w:tcBorders>
              <w:top w:val="single" w:sz="6" w:space="0" w:color="146EB4"/>
              <w:bottom w:val="single" w:sz="6" w:space="0" w:color="146EB4"/>
            </w:tcBorders>
            <w:shd w:val="clear" w:color="auto" w:fill="CBD5E9"/>
            <w:vAlign w:val="center"/>
            <w:hideMark/>
          </w:tcPr>
          <w:p w14:paraId="18466BC3" w14:textId="77777777" w:rsidR="00173EB5" w:rsidRPr="00A02627" w:rsidRDefault="00173EB5" w:rsidP="000E6DA4">
            <w:pPr>
              <w:pStyle w:val="Tabletext"/>
              <w:rPr>
                <w:b/>
              </w:rPr>
            </w:pPr>
            <w:r w:rsidRPr="00A02627">
              <w:rPr>
                <w:b/>
              </w:rPr>
              <w:t xml:space="preserve">Default </w:t>
            </w:r>
          </w:p>
        </w:tc>
        <w:tc>
          <w:tcPr>
            <w:tcW w:w="3908" w:type="dxa"/>
            <w:tcBorders>
              <w:top w:val="single" w:sz="6" w:space="0" w:color="146EB4"/>
              <w:bottom w:val="single" w:sz="6" w:space="0" w:color="146EB4"/>
            </w:tcBorders>
            <w:shd w:val="clear" w:color="auto" w:fill="CBD5E9"/>
            <w:vAlign w:val="center"/>
            <w:hideMark/>
          </w:tcPr>
          <w:p w14:paraId="60A0CA91" w14:textId="77777777" w:rsidR="00173EB5" w:rsidRPr="00A02627" w:rsidRDefault="00173EB5" w:rsidP="000E6DA4">
            <w:pPr>
              <w:pStyle w:val="Tabletext"/>
              <w:rPr>
                <w:b/>
              </w:rPr>
            </w:pPr>
            <w:r w:rsidRPr="00A02627">
              <w:rPr>
                <w:b/>
              </w:rPr>
              <w:t xml:space="preserve">Description </w:t>
            </w:r>
          </w:p>
        </w:tc>
      </w:tr>
      <w:tr w:rsidR="00173EB5" w:rsidRPr="00766C49" w14:paraId="18C218D2" w14:textId="77777777" w:rsidTr="000E6DA4">
        <w:tc>
          <w:tcPr>
            <w:tcW w:w="3326" w:type="dxa"/>
            <w:tcBorders>
              <w:bottom w:val="single" w:sz="6" w:space="0" w:color="146EB4"/>
            </w:tcBorders>
            <w:tcMar>
              <w:top w:w="24" w:type="dxa"/>
              <w:left w:w="120" w:type="dxa"/>
              <w:bottom w:w="24" w:type="dxa"/>
              <w:right w:w="120" w:type="dxa"/>
            </w:tcMar>
            <w:hideMark/>
          </w:tcPr>
          <w:p w14:paraId="16F05A28" w14:textId="41E88666" w:rsidR="00173EB5" w:rsidRPr="00766C49" w:rsidRDefault="00173EB5" w:rsidP="000E6DA4">
            <w:pPr>
              <w:pStyle w:val="Tabletext"/>
            </w:pPr>
            <w:r w:rsidRPr="00173EB5">
              <w:rPr>
                <w:b/>
                <w:bCs/>
              </w:rPr>
              <w:t xml:space="preserve">Choose resource to </w:t>
            </w:r>
            <w:r w:rsidR="00A45E64" w:rsidRPr="00173EB5">
              <w:rPr>
                <w:b/>
                <w:bCs/>
              </w:rPr>
              <w:t>auto</w:t>
            </w:r>
            <w:r w:rsidR="00A45E64">
              <w:rPr>
                <w:b/>
                <w:bCs/>
              </w:rPr>
              <w:t>-</w:t>
            </w:r>
            <w:r w:rsidR="00A45E64" w:rsidRPr="00173EB5">
              <w:rPr>
                <w:b/>
                <w:bCs/>
              </w:rPr>
              <w:t xml:space="preserve">enable </w:t>
            </w:r>
            <w:r w:rsidRPr="00173EB5">
              <w:rPr>
                <w:b/>
                <w:bCs/>
              </w:rPr>
              <w:t xml:space="preserve">S3 logging </w:t>
            </w:r>
            <w:r w:rsidRPr="00766C49">
              <w:t>(</w:t>
            </w:r>
            <w:r w:rsidRPr="00173EB5">
              <w:rPr>
                <w:rStyle w:val="Parameterintable"/>
              </w:rPr>
              <w:t>Section91aEnableAutoLogging</w:t>
            </w:r>
            <w:r w:rsidRPr="00766C49">
              <w:t xml:space="preserve">) </w:t>
            </w:r>
          </w:p>
        </w:tc>
        <w:tc>
          <w:tcPr>
            <w:tcW w:w="2126" w:type="dxa"/>
            <w:tcBorders>
              <w:bottom w:val="single" w:sz="6" w:space="0" w:color="146EB4"/>
            </w:tcBorders>
            <w:tcMar>
              <w:top w:w="24" w:type="dxa"/>
              <w:left w:w="120" w:type="dxa"/>
              <w:bottom w:w="24" w:type="dxa"/>
              <w:right w:w="120" w:type="dxa"/>
            </w:tcMar>
            <w:hideMark/>
          </w:tcPr>
          <w:p w14:paraId="1DBF7924" w14:textId="2518C64F" w:rsidR="00173EB5" w:rsidRPr="00766C49" w:rsidRDefault="00853B6C" w:rsidP="000E6DA4">
            <w:pPr>
              <w:pStyle w:val="Tabletext"/>
            </w:pPr>
            <w:del w:id="492" w:author="Arun Patyal" w:date="2021-09-01T17:52:00Z">
              <w:r w:rsidRPr="00853B6C" w:rsidDel="00DE7A51">
                <w:delText>S3_VPC</w:delText>
              </w:r>
            </w:del>
            <w:ins w:id="493" w:author="Arun Patyal" w:date="2021-09-01T17:52:00Z">
              <w:r w:rsidR="00DE7A51">
                <w:t>Skip</w:t>
              </w:r>
            </w:ins>
          </w:p>
        </w:tc>
        <w:tc>
          <w:tcPr>
            <w:tcW w:w="3908" w:type="dxa"/>
            <w:tcBorders>
              <w:bottom w:val="single" w:sz="6" w:space="0" w:color="146EB4"/>
            </w:tcBorders>
            <w:tcMar>
              <w:top w:w="24" w:type="dxa"/>
              <w:left w:w="120" w:type="dxa"/>
              <w:bottom w:w="24" w:type="dxa"/>
              <w:right w:w="120" w:type="dxa"/>
            </w:tcMar>
            <w:hideMark/>
          </w:tcPr>
          <w:p w14:paraId="1EFE319D" w14:textId="514E1D3D" w:rsidR="00173EB5" w:rsidRPr="00766C49" w:rsidRDefault="00186D3A" w:rsidP="00AF235C">
            <w:pPr>
              <w:pStyle w:val="Tabletext"/>
            </w:pPr>
            <w:r>
              <w:t xml:space="preserve">Choose </w:t>
            </w:r>
            <w:r w:rsidR="00853B6C" w:rsidRPr="004C6265">
              <w:rPr>
                <w:b/>
              </w:rPr>
              <w:t>S3</w:t>
            </w:r>
            <w:r w:rsidR="00853B6C">
              <w:t xml:space="preserve"> </w:t>
            </w:r>
            <w:r>
              <w:t>to e</w:t>
            </w:r>
            <w:r w:rsidR="00853B6C">
              <w:t xml:space="preserve">nable S3 </w:t>
            </w:r>
            <w:r>
              <w:t xml:space="preserve">audit logging </w:t>
            </w:r>
            <w:r w:rsidR="00853B6C">
              <w:t>for new buckets.</w:t>
            </w:r>
            <w:r>
              <w:t xml:space="preserve"> Choose </w:t>
            </w:r>
            <w:r w:rsidR="00853B6C" w:rsidRPr="004C6265">
              <w:rPr>
                <w:b/>
              </w:rPr>
              <w:t>VPC</w:t>
            </w:r>
            <w:r>
              <w:t xml:space="preserve"> to e</w:t>
            </w:r>
            <w:r w:rsidR="00853B6C">
              <w:t xml:space="preserve">nable VPC </w:t>
            </w:r>
            <w:r w:rsidR="00E93B5B">
              <w:t>flow logs</w:t>
            </w:r>
            <w:r w:rsidR="00853B6C">
              <w:t xml:space="preserve"> for </w:t>
            </w:r>
            <w:r w:rsidR="00CA72F5">
              <w:t xml:space="preserve">a </w:t>
            </w:r>
            <w:r w:rsidR="00853B6C">
              <w:t>new VPC,</w:t>
            </w:r>
            <w:r w:rsidR="00CA72F5">
              <w:t xml:space="preserve"> subnets, and network interfaces</w:t>
            </w:r>
            <w:r w:rsidR="00853B6C">
              <w:t>.</w:t>
            </w:r>
            <w:r w:rsidR="00CA72F5">
              <w:t xml:space="preserve"> </w:t>
            </w:r>
            <w:ins w:id="494" w:author="Arun Patyal" w:date="2021-09-01T17:50:00Z">
              <w:r w:rsidR="00DE7A51">
                <w:t xml:space="preserve">Choose </w:t>
              </w:r>
            </w:ins>
            <w:ins w:id="495" w:author="Arun Patyal" w:date="2021-09-01T17:49:00Z">
              <w:r w:rsidR="00DE7A51" w:rsidRPr="00DE7A51">
                <w:t>Firewall</w:t>
              </w:r>
            </w:ins>
            <w:ins w:id="496" w:author="Arun Patyal" w:date="2021-09-01T17:50:00Z">
              <w:r w:rsidR="00DE7A51">
                <w:t xml:space="preserve"> to e</w:t>
              </w:r>
            </w:ins>
            <w:ins w:id="497" w:author="Arun Patyal" w:date="2021-09-01T17:49:00Z">
              <w:r w:rsidR="00DE7A51" w:rsidRPr="00DE7A51">
                <w:t xml:space="preserve">nable </w:t>
              </w:r>
            </w:ins>
            <w:ins w:id="498" w:author="Arun Patyal" w:date="2021-09-01T17:50:00Z">
              <w:r w:rsidR="00DE7A51">
                <w:t xml:space="preserve">Network </w:t>
              </w:r>
            </w:ins>
            <w:ins w:id="499" w:author="Arun Patyal" w:date="2021-09-01T17:49:00Z">
              <w:r w:rsidR="00DE7A51" w:rsidRPr="00DE7A51">
                <w:t xml:space="preserve">Firewall logs for new Firewall. </w:t>
              </w:r>
            </w:ins>
            <w:r w:rsidR="00CA72F5">
              <w:t xml:space="preserve">Choose </w:t>
            </w:r>
            <w:del w:id="500" w:author="Arun Patyal" w:date="2021-09-01T17:51:00Z">
              <w:r w:rsidR="00853B6C" w:rsidRPr="004C6265" w:rsidDel="00DE7A51">
                <w:rPr>
                  <w:b/>
                </w:rPr>
                <w:delText>S3_VPC</w:delText>
              </w:r>
            </w:del>
            <w:ins w:id="501" w:author="Arun Patyal" w:date="2021-09-01T17:51:00Z">
              <w:r w:rsidR="00DE7A51">
                <w:rPr>
                  <w:b/>
                </w:rPr>
                <w:t>All</w:t>
              </w:r>
            </w:ins>
            <w:r w:rsidR="00853B6C">
              <w:t xml:space="preserve"> to </w:t>
            </w:r>
            <w:r w:rsidR="00853B6C">
              <w:lastRenderedPageBreak/>
              <w:t xml:space="preserve">enable logging for </w:t>
            </w:r>
            <w:del w:id="502" w:author="Arun Patyal" w:date="2021-09-01T17:51:00Z">
              <w:r w:rsidR="00853B6C" w:rsidDel="00DE7A51">
                <w:delText>both</w:delText>
              </w:r>
            </w:del>
            <w:ins w:id="503" w:author="Arun Patyal" w:date="2021-09-01T17:51:00Z">
              <w:r w:rsidR="00DE7A51">
                <w:t>all (S3, VPC and Firewall)</w:t>
              </w:r>
            </w:ins>
            <w:r w:rsidR="00853B6C">
              <w:t>.</w:t>
            </w:r>
            <w:ins w:id="504" w:author="Arun Patyal" w:date="2021-09-01T17:51:00Z">
              <w:r w:rsidR="00DE7A51">
                <w:t xml:space="preserve"> Choose Skip to skip </w:t>
              </w:r>
            </w:ins>
            <w:ins w:id="505" w:author="Arun Patyal" w:date="2021-09-01T17:53:00Z">
              <w:r w:rsidR="00DE7A51">
                <w:t>new</w:t>
              </w:r>
            </w:ins>
            <w:ins w:id="506" w:author="Arun Patyal" w:date="2021-09-01T17:52:00Z">
              <w:r w:rsidR="00DE7A51">
                <w:t xml:space="preserve"> resources.</w:t>
              </w:r>
            </w:ins>
          </w:p>
        </w:tc>
      </w:tr>
      <w:tr w:rsidR="00173EB5" w:rsidRPr="00766C49" w14:paraId="78D17CAB" w14:textId="77777777" w:rsidTr="000E6DA4">
        <w:tc>
          <w:tcPr>
            <w:tcW w:w="3326" w:type="dxa"/>
            <w:tcBorders>
              <w:bottom w:val="single" w:sz="6" w:space="0" w:color="146EB4"/>
            </w:tcBorders>
            <w:tcMar>
              <w:top w:w="24" w:type="dxa"/>
              <w:left w:w="120" w:type="dxa"/>
              <w:bottom w:w="24" w:type="dxa"/>
              <w:right w:w="120" w:type="dxa"/>
            </w:tcMar>
            <w:hideMark/>
          </w:tcPr>
          <w:p w14:paraId="693F0063" w14:textId="41D59012" w:rsidR="00173EB5" w:rsidRPr="00766C49" w:rsidRDefault="00A77691" w:rsidP="000E6DA4">
            <w:pPr>
              <w:pStyle w:val="Tabletext"/>
            </w:pPr>
            <w:r w:rsidRPr="00A77691">
              <w:rPr>
                <w:b/>
                <w:bCs/>
              </w:rPr>
              <w:lastRenderedPageBreak/>
              <w:t>Auto</w:t>
            </w:r>
            <w:r w:rsidR="00913045">
              <w:rPr>
                <w:b/>
                <w:bCs/>
              </w:rPr>
              <w:t>-e</w:t>
            </w:r>
            <w:r w:rsidRPr="00A77691">
              <w:rPr>
                <w:b/>
                <w:bCs/>
              </w:rPr>
              <w:t xml:space="preserve">nable logging for </w:t>
            </w:r>
            <w:r w:rsidR="00A45E64" w:rsidRPr="00A77691">
              <w:rPr>
                <w:b/>
                <w:bCs/>
              </w:rPr>
              <w:t xml:space="preserve">existing </w:t>
            </w:r>
            <w:r w:rsidRPr="00A77691">
              <w:rPr>
                <w:b/>
                <w:bCs/>
              </w:rPr>
              <w:t>AWS resources</w:t>
            </w:r>
            <w:r w:rsidR="00173EB5" w:rsidRPr="00766C49">
              <w:br/>
              <w:t>(</w:t>
            </w:r>
            <w:r w:rsidRPr="00A77691">
              <w:rPr>
                <w:rStyle w:val="Parameterintable"/>
              </w:rPr>
              <w:t>Section91bEnableLoggingFor</w:t>
            </w:r>
            <w:r w:rsidR="009204B7">
              <w:rPr>
                <w:rStyle w:val="Parameterintable"/>
              </w:rPr>
              <w:br/>
            </w:r>
            <w:proofErr w:type="spellStart"/>
            <w:r w:rsidRPr="00A77691">
              <w:rPr>
                <w:rStyle w:val="Parameterintable"/>
              </w:rPr>
              <w:t>ExistingResources</w:t>
            </w:r>
            <w:proofErr w:type="spellEnd"/>
            <w:r w:rsidR="00173EB5" w:rsidRPr="00766C49">
              <w:t xml:space="preserve">) </w:t>
            </w:r>
          </w:p>
        </w:tc>
        <w:tc>
          <w:tcPr>
            <w:tcW w:w="2126" w:type="dxa"/>
            <w:tcBorders>
              <w:bottom w:val="single" w:sz="6" w:space="0" w:color="146EB4"/>
            </w:tcBorders>
            <w:tcMar>
              <w:top w:w="24" w:type="dxa"/>
              <w:left w:w="120" w:type="dxa"/>
              <w:bottom w:w="24" w:type="dxa"/>
              <w:right w:w="120" w:type="dxa"/>
            </w:tcMar>
            <w:hideMark/>
          </w:tcPr>
          <w:p w14:paraId="30FEB679" w14:textId="34EFA3C0" w:rsidR="00173EB5" w:rsidRPr="00766C49" w:rsidRDefault="00853B6C" w:rsidP="000E6DA4">
            <w:pPr>
              <w:pStyle w:val="Tabletext"/>
            </w:pPr>
            <w:del w:id="507" w:author="Arun Patyal" w:date="2021-09-01T17:48:00Z">
              <w:r w:rsidDel="00DE7A51">
                <w:delText>Yes</w:delText>
              </w:r>
            </w:del>
            <w:ins w:id="508" w:author="Arun Patyal" w:date="2021-09-01T17:48:00Z">
              <w:r w:rsidR="00DE7A51">
                <w:t>No</w:t>
              </w:r>
            </w:ins>
          </w:p>
        </w:tc>
        <w:tc>
          <w:tcPr>
            <w:tcW w:w="3908" w:type="dxa"/>
            <w:tcBorders>
              <w:bottom w:val="single" w:sz="6" w:space="0" w:color="146EB4"/>
            </w:tcBorders>
            <w:tcMar>
              <w:top w:w="24" w:type="dxa"/>
              <w:left w:w="120" w:type="dxa"/>
              <w:bottom w:w="24" w:type="dxa"/>
              <w:right w:w="120" w:type="dxa"/>
            </w:tcMar>
            <w:hideMark/>
          </w:tcPr>
          <w:p w14:paraId="5CC47BE2" w14:textId="77411E85" w:rsidR="00173EB5" w:rsidRPr="00766C49" w:rsidRDefault="00CA72F5" w:rsidP="00AF235C">
            <w:pPr>
              <w:pStyle w:val="Tabletext"/>
            </w:pPr>
            <w:r>
              <w:t xml:space="preserve">Choose </w:t>
            </w:r>
            <w:r w:rsidR="00853B6C" w:rsidRPr="004C6265">
              <w:rPr>
                <w:b/>
              </w:rPr>
              <w:t>Yes</w:t>
            </w:r>
            <w:r w:rsidR="00853B6C">
              <w:t xml:space="preserve"> </w:t>
            </w:r>
            <w:r>
              <w:t>to e</w:t>
            </w:r>
            <w:r w:rsidR="00853B6C">
              <w:t xml:space="preserve">nable </w:t>
            </w:r>
            <w:r>
              <w:t>l</w:t>
            </w:r>
            <w:r w:rsidR="00853B6C">
              <w:t>ogging for existing resources.</w:t>
            </w:r>
            <w:r>
              <w:t xml:space="preserve"> Choose </w:t>
            </w:r>
            <w:r w:rsidR="00853B6C" w:rsidRPr="004C6265">
              <w:rPr>
                <w:b/>
              </w:rPr>
              <w:t>No</w:t>
            </w:r>
            <w:r>
              <w:t xml:space="preserve"> to s</w:t>
            </w:r>
            <w:r w:rsidR="00853B6C">
              <w:t xml:space="preserve">kip </w:t>
            </w:r>
            <w:r>
              <w:t>e</w:t>
            </w:r>
            <w:r w:rsidR="00853B6C">
              <w:t>xisting resources.</w:t>
            </w:r>
          </w:p>
        </w:tc>
      </w:tr>
      <w:tr w:rsidR="00173EB5" w:rsidRPr="00766C49" w14:paraId="2B7708FD" w14:textId="77777777" w:rsidTr="000E6DA4">
        <w:tc>
          <w:tcPr>
            <w:tcW w:w="3326" w:type="dxa"/>
            <w:tcBorders>
              <w:bottom w:val="single" w:sz="6" w:space="0" w:color="146EB4"/>
            </w:tcBorders>
            <w:tcMar>
              <w:top w:w="24" w:type="dxa"/>
              <w:left w:w="120" w:type="dxa"/>
              <w:bottom w:w="24" w:type="dxa"/>
              <w:right w:w="120" w:type="dxa"/>
            </w:tcMar>
            <w:hideMark/>
          </w:tcPr>
          <w:p w14:paraId="17A897B9" w14:textId="183CCB28" w:rsidR="00173EB5" w:rsidRPr="00766C49" w:rsidRDefault="00A77691" w:rsidP="00B50122">
            <w:pPr>
              <w:pStyle w:val="Tabletext"/>
            </w:pPr>
            <w:r w:rsidRPr="00A77691">
              <w:rPr>
                <w:b/>
                <w:bCs/>
              </w:rPr>
              <w:t xml:space="preserve">Bucket </w:t>
            </w:r>
            <w:r w:rsidR="00A45E64" w:rsidRPr="00A77691">
              <w:rPr>
                <w:b/>
                <w:bCs/>
              </w:rPr>
              <w:t xml:space="preserve">prefix </w:t>
            </w:r>
            <w:r w:rsidRPr="00A77691">
              <w:rPr>
                <w:b/>
                <w:bCs/>
              </w:rPr>
              <w:t xml:space="preserve">to store S3 </w:t>
            </w:r>
            <w:r w:rsidR="00913045">
              <w:rPr>
                <w:b/>
                <w:bCs/>
              </w:rPr>
              <w:t>a</w:t>
            </w:r>
            <w:r w:rsidR="00913045" w:rsidRPr="00A77691">
              <w:rPr>
                <w:b/>
                <w:bCs/>
              </w:rPr>
              <w:t xml:space="preserve">udit </w:t>
            </w:r>
            <w:r w:rsidRPr="00A77691">
              <w:rPr>
                <w:b/>
                <w:bCs/>
              </w:rPr>
              <w:t>logs</w:t>
            </w:r>
            <w:r w:rsidR="00173EB5" w:rsidRPr="00766C49">
              <w:br/>
              <w:t>(</w:t>
            </w:r>
            <w:r w:rsidRPr="00A77691">
              <w:rPr>
                <w:rStyle w:val="Parameterintable"/>
              </w:rPr>
              <w:t>Section91cS3LoggingBucket</w:t>
            </w:r>
            <w:r w:rsidR="009204B7">
              <w:rPr>
                <w:rStyle w:val="Parameterintable"/>
              </w:rPr>
              <w:br/>
            </w:r>
            <w:r w:rsidRPr="00A77691">
              <w:rPr>
                <w:rStyle w:val="Parameterintable"/>
              </w:rPr>
              <w:t>Prefix</w:t>
            </w:r>
            <w:r w:rsidR="00173EB5" w:rsidRPr="00766C49">
              <w:t xml:space="preserve">) </w:t>
            </w:r>
          </w:p>
        </w:tc>
        <w:tc>
          <w:tcPr>
            <w:tcW w:w="2126" w:type="dxa"/>
            <w:tcBorders>
              <w:bottom w:val="single" w:sz="6" w:space="0" w:color="146EB4"/>
            </w:tcBorders>
            <w:tcMar>
              <w:top w:w="24" w:type="dxa"/>
              <w:left w:w="120" w:type="dxa"/>
              <w:bottom w:w="24" w:type="dxa"/>
              <w:right w:w="120" w:type="dxa"/>
            </w:tcMar>
            <w:hideMark/>
          </w:tcPr>
          <w:p w14:paraId="39D14164" w14:textId="33E539DE" w:rsidR="00173EB5" w:rsidRPr="00766C49" w:rsidRDefault="00853B6C" w:rsidP="000E6DA4">
            <w:pPr>
              <w:pStyle w:val="Tabletext"/>
            </w:pPr>
            <w:r w:rsidRPr="00853B6C">
              <w:t>S3_AUDIT_LOGS/</w:t>
            </w:r>
          </w:p>
        </w:tc>
        <w:tc>
          <w:tcPr>
            <w:tcW w:w="3908" w:type="dxa"/>
            <w:tcBorders>
              <w:bottom w:val="single" w:sz="6" w:space="0" w:color="146EB4"/>
            </w:tcBorders>
            <w:tcMar>
              <w:top w:w="24" w:type="dxa"/>
              <w:left w:w="120" w:type="dxa"/>
              <w:bottom w:w="24" w:type="dxa"/>
              <w:right w:w="120" w:type="dxa"/>
            </w:tcMar>
            <w:hideMark/>
          </w:tcPr>
          <w:p w14:paraId="74884975" w14:textId="65561AA0" w:rsidR="00173EB5" w:rsidRPr="00766C49" w:rsidRDefault="00853B6C" w:rsidP="00AF235C">
            <w:pPr>
              <w:pStyle w:val="Tabletext"/>
            </w:pPr>
            <w:r w:rsidRPr="00853B6C">
              <w:t xml:space="preserve">Provide a bucket prefix for S3 </w:t>
            </w:r>
            <w:r w:rsidR="00947BE2">
              <w:t>a</w:t>
            </w:r>
            <w:r w:rsidRPr="00853B6C">
              <w:t>udit logs</w:t>
            </w:r>
            <w:r w:rsidR="00947BE2" w:rsidRPr="00853B6C">
              <w:t xml:space="preserve">. It </w:t>
            </w:r>
            <w:r w:rsidR="00947BE2">
              <w:t>must</w:t>
            </w:r>
            <w:r w:rsidR="00947BE2" w:rsidRPr="00853B6C">
              <w:t xml:space="preserve"> </w:t>
            </w:r>
            <w:r w:rsidR="00947BE2">
              <w:t>end with</w:t>
            </w:r>
            <w:r w:rsidR="00947BE2" w:rsidRPr="00853B6C">
              <w:t xml:space="preserve"> </w:t>
            </w:r>
            <w:r w:rsidR="00947BE2">
              <w:t>a forward slash (/)</w:t>
            </w:r>
            <w:r w:rsidR="00947BE2" w:rsidRPr="00853B6C">
              <w:t>.</w:t>
            </w:r>
          </w:p>
        </w:tc>
      </w:tr>
      <w:tr w:rsidR="004D3558" w:rsidRPr="00766C49" w14:paraId="6A95524B" w14:textId="77777777" w:rsidTr="000E6DA4">
        <w:tc>
          <w:tcPr>
            <w:tcW w:w="3326" w:type="dxa"/>
            <w:tcBorders>
              <w:bottom w:val="single" w:sz="6" w:space="0" w:color="146EB4"/>
            </w:tcBorders>
            <w:tcMar>
              <w:top w:w="24" w:type="dxa"/>
              <w:left w:w="120" w:type="dxa"/>
              <w:bottom w:w="24" w:type="dxa"/>
              <w:right w:w="120" w:type="dxa"/>
            </w:tcMar>
            <w:hideMark/>
          </w:tcPr>
          <w:p w14:paraId="10A09294" w14:textId="612153CC" w:rsidR="004D3558" w:rsidRPr="00766C49" w:rsidRDefault="004D3558" w:rsidP="004D3558">
            <w:pPr>
              <w:pStyle w:val="Tabletext"/>
            </w:pPr>
            <w:r w:rsidRPr="00A77691">
              <w:rPr>
                <w:b/>
                <w:bCs/>
              </w:rPr>
              <w:t>Regex expression to filter AWS S3 buckets</w:t>
            </w:r>
            <w:r w:rsidRPr="00766C49">
              <w:br/>
              <w:t>(</w:t>
            </w:r>
            <w:r w:rsidRPr="00A77691">
              <w:rPr>
                <w:rStyle w:val="Parameterintable"/>
              </w:rPr>
              <w:t>Section91dS3LoggingFilter</w:t>
            </w:r>
            <w:r w:rsidR="009204B7">
              <w:rPr>
                <w:rStyle w:val="Parameterintable"/>
              </w:rPr>
              <w:br/>
            </w:r>
            <w:r w:rsidRPr="00A77691">
              <w:rPr>
                <w:rStyle w:val="Parameterintable"/>
              </w:rPr>
              <w:t>Expression</w:t>
            </w:r>
            <w:r w:rsidRPr="00766C49">
              <w:t xml:space="preserve">) </w:t>
            </w:r>
          </w:p>
        </w:tc>
        <w:tc>
          <w:tcPr>
            <w:tcW w:w="2126" w:type="dxa"/>
            <w:tcBorders>
              <w:bottom w:val="single" w:sz="6" w:space="0" w:color="146EB4"/>
            </w:tcBorders>
            <w:tcMar>
              <w:top w:w="24" w:type="dxa"/>
              <w:left w:w="120" w:type="dxa"/>
              <w:bottom w:w="24" w:type="dxa"/>
              <w:right w:w="120" w:type="dxa"/>
            </w:tcMar>
            <w:hideMark/>
          </w:tcPr>
          <w:p w14:paraId="7B23E1DF" w14:textId="3348594C"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hideMark/>
          </w:tcPr>
          <w:p w14:paraId="2A9D2B5D" w14:textId="1E7A8E9A" w:rsidR="004D3558" w:rsidRPr="00766C49" w:rsidRDefault="004D3558" w:rsidP="00AF235C">
            <w:pPr>
              <w:pStyle w:val="Tabletext"/>
            </w:pPr>
            <w:r w:rsidRPr="00853B6C">
              <w:t xml:space="preserve">Provide regular expression for matching S3 </w:t>
            </w:r>
            <w:r w:rsidR="00947BE2">
              <w:t>b</w:t>
            </w:r>
            <w:r w:rsidRPr="00853B6C">
              <w:t>uckets</w:t>
            </w:r>
            <w:r w:rsidR="00947BE2">
              <w:t xml:space="preserve"> (for example, </w:t>
            </w:r>
            <w:r w:rsidRPr="004C6265">
              <w:rPr>
                <w:rStyle w:val="CodeInline"/>
                <w:sz w:val="18"/>
              </w:rPr>
              <w:t>‘</w:t>
            </w:r>
            <w:proofErr w:type="spellStart"/>
            <w:r w:rsidRPr="004C6265">
              <w:rPr>
                <w:rStyle w:val="CodeInline"/>
                <w:sz w:val="18"/>
              </w:rPr>
              <w:t>test|prod</w:t>
            </w:r>
            <w:proofErr w:type="spellEnd"/>
            <w:r w:rsidRPr="004C6265">
              <w:rPr>
                <w:rStyle w:val="CodeInline"/>
                <w:sz w:val="18"/>
              </w:rPr>
              <w:t>’</w:t>
            </w:r>
            <w:r w:rsidR="00947BE2">
              <w:t>).</w:t>
            </w:r>
          </w:p>
        </w:tc>
      </w:tr>
      <w:tr w:rsidR="00173EB5" w:rsidRPr="00766C49" w14:paraId="267FD8E7" w14:textId="77777777" w:rsidTr="000E6DA4">
        <w:tc>
          <w:tcPr>
            <w:tcW w:w="3326" w:type="dxa"/>
            <w:tcBorders>
              <w:bottom w:val="single" w:sz="6" w:space="0" w:color="146EB4"/>
            </w:tcBorders>
            <w:tcMar>
              <w:top w:w="24" w:type="dxa"/>
              <w:left w:w="120" w:type="dxa"/>
              <w:bottom w:w="24" w:type="dxa"/>
              <w:right w:w="120" w:type="dxa"/>
            </w:tcMar>
            <w:hideMark/>
          </w:tcPr>
          <w:p w14:paraId="7D82FA55" w14:textId="22F7BB6C" w:rsidR="00173EB5" w:rsidRPr="00766C49" w:rsidRDefault="00A77691" w:rsidP="000E6DA4">
            <w:pPr>
              <w:pStyle w:val="Tabletext"/>
            </w:pPr>
            <w:r w:rsidRPr="00A77691">
              <w:rPr>
                <w:b/>
                <w:bCs/>
              </w:rPr>
              <w:t xml:space="preserve">Bucket </w:t>
            </w:r>
            <w:r w:rsidR="00A45E64" w:rsidRPr="00A77691">
              <w:rPr>
                <w:b/>
                <w:bCs/>
              </w:rPr>
              <w:t xml:space="preserve">prefix </w:t>
            </w:r>
            <w:r w:rsidRPr="00A77691">
              <w:rPr>
                <w:b/>
                <w:bCs/>
              </w:rPr>
              <w:t xml:space="preserve">to store VPC </w:t>
            </w:r>
            <w:r w:rsidR="00E93B5B">
              <w:rPr>
                <w:b/>
                <w:bCs/>
              </w:rPr>
              <w:t>flow logs</w:t>
            </w:r>
            <w:r w:rsidRPr="00A77691">
              <w:rPr>
                <w:b/>
                <w:bCs/>
              </w:rPr>
              <w:t xml:space="preserve"> </w:t>
            </w:r>
            <w:r w:rsidR="00173EB5" w:rsidRPr="00766C49">
              <w:t>(</w:t>
            </w:r>
            <w:r w:rsidRPr="00A77691">
              <w:rPr>
                <w:rStyle w:val="Parameterintable"/>
              </w:rPr>
              <w:t>Section91eVPCLoggingBucketPrefix</w:t>
            </w:r>
            <w:r w:rsidR="00173EB5" w:rsidRPr="00766C49">
              <w:t>)</w:t>
            </w:r>
          </w:p>
        </w:tc>
        <w:tc>
          <w:tcPr>
            <w:tcW w:w="2126" w:type="dxa"/>
            <w:tcBorders>
              <w:bottom w:val="single" w:sz="6" w:space="0" w:color="146EB4"/>
            </w:tcBorders>
            <w:tcMar>
              <w:top w:w="24" w:type="dxa"/>
              <w:left w:w="120" w:type="dxa"/>
              <w:bottom w:w="24" w:type="dxa"/>
              <w:right w:w="120" w:type="dxa"/>
            </w:tcMar>
            <w:hideMark/>
          </w:tcPr>
          <w:p w14:paraId="24CA8F15" w14:textId="40578CD4" w:rsidR="00173EB5" w:rsidRPr="00766C49" w:rsidRDefault="00853B6C" w:rsidP="000E6DA4">
            <w:pPr>
              <w:pStyle w:val="Tabletext"/>
            </w:pPr>
            <w:r w:rsidRPr="00853B6C">
              <w:t>VPC_LOGS/</w:t>
            </w:r>
          </w:p>
        </w:tc>
        <w:tc>
          <w:tcPr>
            <w:tcW w:w="3908" w:type="dxa"/>
            <w:tcBorders>
              <w:bottom w:val="single" w:sz="6" w:space="0" w:color="146EB4"/>
            </w:tcBorders>
            <w:tcMar>
              <w:top w:w="24" w:type="dxa"/>
              <w:left w:w="120" w:type="dxa"/>
              <w:bottom w:w="24" w:type="dxa"/>
              <w:right w:w="120" w:type="dxa"/>
            </w:tcMar>
            <w:hideMark/>
          </w:tcPr>
          <w:p w14:paraId="6E2F453B" w14:textId="13624133" w:rsidR="00173EB5" w:rsidRPr="00766C49" w:rsidRDefault="00853B6C" w:rsidP="00AF235C">
            <w:pPr>
              <w:pStyle w:val="Tabletext"/>
            </w:pPr>
            <w:r w:rsidRPr="00853B6C">
              <w:t xml:space="preserve">Provide a bucket prefix </w:t>
            </w:r>
            <w:r w:rsidR="00947BE2">
              <w:t xml:space="preserve">for </w:t>
            </w:r>
            <w:r w:rsidRPr="00853B6C">
              <w:t xml:space="preserve">VPC </w:t>
            </w:r>
            <w:r w:rsidR="00E93B5B">
              <w:t>flow logs</w:t>
            </w:r>
            <w:r w:rsidRPr="00853B6C">
              <w:t xml:space="preserve">. </w:t>
            </w:r>
            <w:r w:rsidR="00947BE2" w:rsidRPr="00853B6C">
              <w:t xml:space="preserve">It </w:t>
            </w:r>
            <w:r w:rsidR="00947BE2">
              <w:t>must</w:t>
            </w:r>
            <w:r w:rsidR="00947BE2" w:rsidRPr="00853B6C">
              <w:t xml:space="preserve"> </w:t>
            </w:r>
            <w:r w:rsidR="00947BE2">
              <w:t>end with</w:t>
            </w:r>
            <w:r w:rsidR="00947BE2" w:rsidRPr="00853B6C">
              <w:t xml:space="preserve"> </w:t>
            </w:r>
            <w:r w:rsidR="00947BE2">
              <w:t>a forward slash (/)</w:t>
            </w:r>
            <w:r w:rsidR="00947BE2" w:rsidRPr="00853B6C">
              <w:t>.</w:t>
            </w:r>
          </w:p>
        </w:tc>
      </w:tr>
      <w:tr w:rsidR="004D3558" w:rsidRPr="00766C49" w14:paraId="4696757C" w14:textId="77777777" w:rsidTr="00BB7F88">
        <w:tblPrEx>
          <w:tblW w:w="9360" w:type="dxa"/>
          <w:tblInd w:w="360" w:type="dxa"/>
          <w:tblLayout w:type="fixed"/>
          <w:tblCellMar>
            <w:left w:w="120" w:type="dxa"/>
            <w:right w:w="120" w:type="dxa"/>
          </w:tblCellMar>
          <w:tblPrExChange w:id="509" w:author="hpal" w:date="2021-09-02T17:49:00Z">
            <w:tblPrEx>
              <w:tblW w:w="9360" w:type="dxa"/>
              <w:tblInd w:w="360" w:type="dxa"/>
              <w:tblLayout w:type="fixed"/>
              <w:tblCellMar>
                <w:left w:w="120" w:type="dxa"/>
                <w:right w:w="120" w:type="dxa"/>
              </w:tblCellMar>
            </w:tblPrEx>
          </w:tblPrExChange>
        </w:tblPrEx>
        <w:tc>
          <w:tcPr>
            <w:tcW w:w="3326" w:type="dxa"/>
            <w:tcMar>
              <w:top w:w="24" w:type="dxa"/>
              <w:left w:w="120" w:type="dxa"/>
              <w:bottom w:w="24" w:type="dxa"/>
              <w:right w:w="120" w:type="dxa"/>
            </w:tcMar>
            <w:hideMark/>
            <w:tcPrChange w:id="510" w:author="hpal" w:date="2021-09-02T17:49:00Z">
              <w:tcPr>
                <w:tcW w:w="3326" w:type="dxa"/>
                <w:tcBorders>
                  <w:bottom w:val="single" w:sz="6" w:space="0" w:color="146EB4"/>
                </w:tcBorders>
                <w:tcMar>
                  <w:top w:w="24" w:type="dxa"/>
                  <w:left w:w="120" w:type="dxa"/>
                  <w:bottom w:w="24" w:type="dxa"/>
                  <w:right w:w="120" w:type="dxa"/>
                </w:tcMar>
                <w:hideMark/>
              </w:tcPr>
            </w:tcPrChange>
          </w:tcPr>
          <w:p w14:paraId="11B0E220" w14:textId="54BF8F7E" w:rsidR="004D3558" w:rsidRPr="00766C49" w:rsidRDefault="004D3558" w:rsidP="004D3558">
            <w:pPr>
              <w:pStyle w:val="Tabletext"/>
            </w:pPr>
            <w:r w:rsidRPr="00A77691">
              <w:rPr>
                <w:b/>
                <w:bCs/>
              </w:rPr>
              <w:t>Regex expression to filter AWS VPC resources</w:t>
            </w:r>
            <w:r w:rsidRPr="00766C49">
              <w:br/>
              <w:t>(</w:t>
            </w:r>
            <w:r w:rsidRPr="00A77691">
              <w:rPr>
                <w:rStyle w:val="Parameterintable"/>
              </w:rPr>
              <w:t>Section91fVPCLoggingFilter</w:t>
            </w:r>
            <w:r w:rsidR="009204B7">
              <w:rPr>
                <w:rStyle w:val="Parameterintable"/>
              </w:rPr>
              <w:br/>
            </w:r>
            <w:r w:rsidRPr="00A77691">
              <w:rPr>
                <w:rStyle w:val="Parameterintable"/>
              </w:rPr>
              <w:t>Expression</w:t>
            </w:r>
            <w:r w:rsidRPr="00766C49">
              <w:t xml:space="preserve">) </w:t>
            </w:r>
          </w:p>
        </w:tc>
        <w:tc>
          <w:tcPr>
            <w:tcW w:w="2126" w:type="dxa"/>
            <w:tcMar>
              <w:top w:w="24" w:type="dxa"/>
              <w:left w:w="120" w:type="dxa"/>
              <w:bottom w:w="24" w:type="dxa"/>
              <w:right w:w="120" w:type="dxa"/>
            </w:tcMar>
            <w:hideMark/>
            <w:tcPrChange w:id="511" w:author="hpal" w:date="2021-09-02T17:49:00Z">
              <w:tcPr>
                <w:tcW w:w="2126" w:type="dxa"/>
                <w:tcBorders>
                  <w:bottom w:val="single" w:sz="6" w:space="0" w:color="146EB4"/>
                </w:tcBorders>
                <w:tcMar>
                  <w:top w:w="24" w:type="dxa"/>
                  <w:left w:w="120" w:type="dxa"/>
                  <w:bottom w:w="24" w:type="dxa"/>
                  <w:right w:w="120" w:type="dxa"/>
                </w:tcMar>
                <w:hideMark/>
              </w:tcPr>
            </w:tcPrChange>
          </w:tcPr>
          <w:p w14:paraId="49DF8EAF" w14:textId="3A68F918" w:rsidR="004D3558" w:rsidRPr="00766C49" w:rsidRDefault="004D3558" w:rsidP="004D3558">
            <w:pPr>
              <w:pStyle w:val="Tabletext"/>
            </w:pPr>
            <w:r>
              <w:t>—</w:t>
            </w:r>
          </w:p>
        </w:tc>
        <w:tc>
          <w:tcPr>
            <w:tcW w:w="3908" w:type="dxa"/>
            <w:tcMar>
              <w:top w:w="24" w:type="dxa"/>
              <w:left w:w="120" w:type="dxa"/>
              <w:bottom w:w="24" w:type="dxa"/>
              <w:right w:w="120" w:type="dxa"/>
            </w:tcMar>
            <w:hideMark/>
            <w:tcPrChange w:id="512" w:author="hpal" w:date="2021-09-02T17:49:00Z">
              <w:tcPr>
                <w:tcW w:w="3908" w:type="dxa"/>
                <w:tcBorders>
                  <w:bottom w:val="single" w:sz="6" w:space="0" w:color="146EB4"/>
                </w:tcBorders>
                <w:tcMar>
                  <w:top w:w="24" w:type="dxa"/>
                  <w:left w:w="120" w:type="dxa"/>
                  <w:bottom w:w="24" w:type="dxa"/>
                  <w:right w:w="120" w:type="dxa"/>
                </w:tcMar>
                <w:hideMark/>
              </w:tcPr>
            </w:tcPrChange>
          </w:tcPr>
          <w:p w14:paraId="2071BE18" w14:textId="6828D2A7" w:rsidR="004D3558" w:rsidRPr="00766C49" w:rsidRDefault="004D3558" w:rsidP="00AF235C">
            <w:pPr>
              <w:pStyle w:val="Tabletext"/>
            </w:pPr>
            <w:r w:rsidRPr="00853B6C">
              <w:t>Provide regular expression for matching VPC resources</w:t>
            </w:r>
            <w:r w:rsidR="00947BE2">
              <w:t xml:space="preserve"> (for example, </w:t>
            </w:r>
            <w:r w:rsidRPr="004C6265">
              <w:rPr>
                <w:rStyle w:val="CodeInline"/>
                <w:sz w:val="18"/>
              </w:rPr>
              <w:t>‘</w:t>
            </w:r>
            <w:proofErr w:type="spellStart"/>
            <w:r w:rsidRPr="004C6265">
              <w:rPr>
                <w:rStyle w:val="CodeInline"/>
                <w:sz w:val="18"/>
              </w:rPr>
              <w:t>VpcId</w:t>
            </w:r>
            <w:proofErr w:type="spellEnd"/>
            <w:r w:rsidRPr="004C6265">
              <w:rPr>
                <w:rStyle w:val="CodeInline"/>
                <w:sz w:val="18"/>
              </w:rPr>
              <w:t>’: ‘t</w:t>
            </w:r>
            <w:proofErr w:type="gramStart"/>
            <w:r w:rsidRPr="004C6265">
              <w:rPr>
                <w:rStyle w:val="CodeInline"/>
                <w:sz w:val="18"/>
              </w:rPr>
              <w:t>1.micro</w:t>
            </w:r>
            <w:proofErr w:type="gramEnd"/>
            <w:r w:rsidRPr="004C6265">
              <w:rPr>
                <w:rStyle w:val="CodeInline"/>
                <w:sz w:val="18"/>
              </w:rPr>
              <w:t>.*?’|’</w:t>
            </w:r>
            <w:proofErr w:type="spellStart"/>
            <w:r w:rsidRPr="004C6265">
              <w:rPr>
                <w:rStyle w:val="CodeInline"/>
                <w:sz w:val="18"/>
              </w:rPr>
              <w:t>NetworkInterfaceId</w:t>
            </w:r>
            <w:proofErr w:type="spellEnd"/>
            <w:r w:rsidRPr="004C6265">
              <w:rPr>
                <w:rStyle w:val="CodeInline"/>
                <w:sz w:val="18"/>
              </w:rPr>
              <w:t>’: ‘Test.*?’]|’</w:t>
            </w:r>
            <w:proofErr w:type="spellStart"/>
            <w:r w:rsidRPr="004C6265">
              <w:rPr>
                <w:rStyle w:val="CodeInline"/>
                <w:sz w:val="18"/>
              </w:rPr>
              <w:t>SubnetId</w:t>
            </w:r>
            <w:proofErr w:type="spellEnd"/>
            <w:r w:rsidRPr="004C6265">
              <w:rPr>
                <w:rStyle w:val="CodeInline"/>
                <w:sz w:val="18"/>
              </w:rPr>
              <w:t>’: ‘prod.*?’|</w:t>
            </w:r>
            <w:proofErr w:type="spellStart"/>
            <w:r w:rsidRPr="004C6265">
              <w:rPr>
                <w:rStyle w:val="CodeInline"/>
                <w:sz w:val="18"/>
              </w:rPr>
              <w:t>test|prod</w:t>
            </w:r>
            <w:proofErr w:type="spellEnd"/>
            <w:r w:rsidRPr="004C6265">
              <w:rPr>
                <w:rStyle w:val="CodeInline"/>
                <w:sz w:val="18"/>
              </w:rPr>
              <w:t>’</w:t>
            </w:r>
            <w:r w:rsidR="00947BE2">
              <w:t>).</w:t>
            </w:r>
          </w:p>
        </w:tc>
      </w:tr>
      <w:tr w:rsidR="00BB7F88" w:rsidRPr="00766C49" w14:paraId="3261202B" w14:textId="77777777" w:rsidTr="000E6DA4">
        <w:trPr>
          <w:ins w:id="513" w:author="hpal" w:date="2021-09-02T17:49:00Z"/>
        </w:trPr>
        <w:tc>
          <w:tcPr>
            <w:tcW w:w="3326" w:type="dxa"/>
            <w:tcBorders>
              <w:bottom w:val="single" w:sz="6" w:space="0" w:color="146EB4"/>
            </w:tcBorders>
            <w:tcMar>
              <w:top w:w="24" w:type="dxa"/>
              <w:left w:w="120" w:type="dxa"/>
              <w:bottom w:w="24" w:type="dxa"/>
              <w:right w:w="120" w:type="dxa"/>
            </w:tcMar>
          </w:tcPr>
          <w:p w14:paraId="79099C9F" w14:textId="2FA7C3A4" w:rsidR="00BB7F88" w:rsidRPr="00A77691" w:rsidRDefault="000D3811" w:rsidP="00BB7F88">
            <w:pPr>
              <w:pStyle w:val="Tabletext"/>
              <w:rPr>
                <w:ins w:id="514" w:author="hpal" w:date="2021-09-02T17:49:00Z"/>
                <w:b/>
                <w:bCs/>
              </w:rPr>
            </w:pPr>
            <w:ins w:id="515" w:author="hpal" w:date="2021-09-02T17:52:00Z">
              <w:r w:rsidRPr="000D3811">
                <w:rPr>
                  <w:b/>
                  <w:bCs/>
                </w:rPr>
                <w:t>Regex expression to filter firewall resources</w:t>
              </w:r>
            </w:ins>
            <w:ins w:id="516" w:author="hpal" w:date="2021-09-02T17:49:00Z">
              <w:r w:rsidR="00BB7F88" w:rsidRPr="00766C49">
                <w:br/>
                <w:t>(</w:t>
              </w:r>
            </w:ins>
            <w:ins w:id="517" w:author="hpal" w:date="2021-09-02T17:52:00Z">
              <w:r w:rsidRPr="000D3811">
                <w:t>Section91FireWallLoggingFilterExpression</w:t>
              </w:r>
            </w:ins>
            <w:ins w:id="518" w:author="hpal" w:date="2021-09-02T17:49:00Z">
              <w:r w:rsidR="00BB7F88" w:rsidRPr="00766C49">
                <w:t xml:space="preserve">) </w:t>
              </w:r>
            </w:ins>
          </w:p>
        </w:tc>
        <w:tc>
          <w:tcPr>
            <w:tcW w:w="2126" w:type="dxa"/>
            <w:tcBorders>
              <w:bottom w:val="single" w:sz="6" w:space="0" w:color="146EB4"/>
            </w:tcBorders>
            <w:tcMar>
              <w:top w:w="24" w:type="dxa"/>
              <w:left w:w="120" w:type="dxa"/>
              <w:bottom w:w="24" w:type="dxa"/>
              <w:right w:w="120" w:type="dxa"/>
            </w:tcMar>
          </w:tcPr>
          <w:p w14:paraId="00CA6A64" w14:textId="35630355" w:rsidR="00BB7F88" w:rsidRDefault="00BB7F88" w:rsidP="00BB7F88">
            <w:pPr>
              <w:pStyle w:val="Tabletext"/>
              <w:rPr>
                <w:ins w:id="519" w:author="hpal" w:date="2021-09-02T17:49:00Z"/>
              </w:rPr>
            </w:pPr>
            <w:ins w:id="520" w:author="hpal" w:date="2021-09-02T17:49:00Z">
              <w:r>
                <w:t>—</w:t>
              </w:r>
            </w:ins>
          </w:p>
        </w:tc>
        <w:tc>
          <w:tcPr>
            <w:tcW w:w="3908" w:type="dxa"/>
            <w:tcBorders>
              <w:bottom w:val="single" w:sz="6" w:space="0" w:color="146EB4"/>
            </w:tcBorders>
            <w:tcMar>
              <w:top w:w="24" w:type="dxa"/>
              <w:left w:w="120" w:type="dxa"/>
              <w:bottom w:w="24" w:type="dxa"/>
              <w:right w:w="120" w:type="dxa"/>
            </w:tcMar>
          </w:tcPr>
          <w:p w14:paraId="70601DB8" w14:textId="4EC42006" w:rsidR="00BB7F88" w:rsidRPr="00853B6C" w:rsidRDefault="000D3811" w:rsidP="00BB7F88">
            <w:pPr>
              <w:pStyle w:val="Tabletext"/>
              <w:rPr>
                <w:ins w:id="521" w:author="hpal" w:date="2021-09-02T17:49:00Z"/>
              </w:rPr>
            </w:pPr>
            <w:ins w:id="522" w:author="hpal" w:date="2021-09-02T17:52:00Z">
              <w:r w:rsidRPr="000D3811">
                <w:t>Provide regular expression for matching Firewall resources (e.g., '</w:t>
              </w:r>
              <w:proofErr w:type="spellStart"/>
              <w:r w:rsidRPr="000D3811">
                <w:t>FirewallName</w:t>
              </w:r>
              <w:proofErr w:type="spellEnd"/>
              <w:r w:rsidRPr="000D3811">
                <w:t>': 'firewall-</w:t>
              </w:r>
              <w:proofErr w:type="gramStart"/>
              <w:r w:rsidRPr="000D3811">
                <w:t>example.*</w:t>
              </w:r>
              <w:proofErr w:type="gramEnd"/>
              <w:r w:rsidRPr="000D3811">
                <w:t>?').</w:t>
              </w:r>
            </w:ins>
          </w:p>
        </w:tc>
      </w:tr>
    </w:tbl>
    <w:p w14:paraId="351AB2B4" w14:textId="1FBAE1EF" w:rsidR="0094745C" w:rsidRPr="00092E6D" w:rsidRDefault="0094745C" w:rsidP="0094745C">
      <w:pPr>
        <w:keepNext/>
        <w:spacing w:before="280" w:after="140"/>
        <w:ind w:left="360"/>
        <w:rPr>
          <w:i/>
        </w:rPr>
      </w:pPr>
      <w:r w:rsidRPr="00092E6D">
        <w:rPr>
          <w:i/>
        </w:rPr>
        <w:t>AWS Quick Start configuration</w:t>
      </w:r>
      <w:r w:rsidR="00CB384F">
        <w:rPr>
          <w:i/>
        </w:rPr>
        <w:t>:</w:t>
      </w:r>
    </w:p>
    <w:p w14:paraId="5C4666D3" w14:textId="38069094" w:rsidR="0094745C" w:rsidRPr="00271533" w:rsidRDefault="0094745C" w:rsidP="0094745C">
      <w:pPr>
        <w:pStyle w:val="Note"/>
        <w:spacing w:before="140"/>
      </w:pPr>
      <w:r w:rsidRPr="00ED17EE">
        <w:rPr>
          <w:b/>
        </w:rPr>
        <w:t>Note</w:t>
      </w:r>
      <w:r w:rsidR="00937B31">
        <w:rPr>
          <w:b/>
        </w:rPr>
        <w:t>:</w:t>
      </w:r>
      <w:r>
        <w:t xml:space="preserve"> We recommend that you keep the default settings for the following </w:t>
      </w:r>
      <w:r w:rsidR="00485060">
        <w:t xml:space="preserve">three </w:t>
      </w:r>
      <w:r>
        <w:t xml:space="preserve">parameters, unless you are customizing the Quick Start templates for your own deployment projects. Changing the settings of these parameters automatically updates code references to point to a new Quick Start location. For additional details, see the </w:t>
      </w:r>
      <w:hyperlink r:id="rId51" w:history="1">
        <w:r w:rsidRPr="006423F9">
          <w:rPr>
            <w:rStyle w:val="Hyperlink"/>
            <w:rFonts w:eastAsia="Georgia"/>
          </w:rPr>
          <w:t>AWS Quick Start Contributor’s Guide</w:t>
        </w:r>
      </w:hyperlink>
      <w:r>
        <w:t>.</w:t>
      </w:r>
    </w:p>
    <w:tbl>
      <w:tblPr>
        <w:tblStyle w:val="AWS"/>
        <w:tblW w:w="9365" w:type="dxa"/>
        <w:tblInd w:w="360" w:type="dxa"/>
        <w:tblLayout w:type="fixed"/>
        <w:tblLook w:val="04A0" w:firstRow="1" w:lastRow="0" w:firstColumn="1" w:lastColumn="0" w:noHBand="0" w:noVBand="1"/>
      </w:tblPr>
      <w:tblGrid>
        <w:gridCol w:w="2347"/>
        <w:gridCol w:w="1814"/>
        <w:gridCol w:w="5204"/>
      </w:tblGrid>
      <w:tr w:rsidR="0094745C" w14:paraId="6147BD89" w14:textId="77777777" w:rsidTr="00682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vAlign w:val="center"/>
          </w:tcPr>
          <w:p w14:paraId="13E398C7" w14:textId="77777777" w:rsidR="0094745C" w:rsidRDefault="0094745C" w:rsidP="00682D88">
            <w:pPr>
              <w:pStyle w:val="Tabletext"/>
            </w:pPr>
            <w:r>
              <w:t>Parameter label (name)</w:t>
            </w:r>
          </w:p>
        </w:tc>
        <w:tc>
          <w:tcPr>
            <w:tcW w:w="1814" w:type="dxa"/>
            <w:vAlign w:val="center"/>
          </w:tcPr>
          <w:p w14:paraId="1D68C1E4" w14:textId="77777777" w:rsidR="0094745C" w:rsidRDefault="0094745C" w:rsidP="00682D88">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vAlign w:val="center"/>
          </w:tcPr>
          <w:p w14:paraId="56E31920" w14:textId="77777777" w:rsidR="0094745C" w:rsidRDefault="0094745C" w:rsidP="00682D88">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94745C" w14:paraId="2A0BE8FB" w14:textId="77777777" w:rsidTr="00682D88">
        <w:trPr>
          <w:trHeight w:val="343"/>
        </w:trPr>
        <w:tc>
          <w:tcPr>
            <w:cnfStyle w:val="001000000000" w:firstRow="0" w:lastRow="0" w:firstColumn="1" w:lastColumn="0" w:oddVBand="0" w:evenVBand="0" w:oddHBand="0" w:evenHBand="0" w:firstRowFirstColumn="0" w:firstRowLastColumn="0" w:lastRowFirstColumn="0" w:lastRowLastColumn="0"/>
            <w:tcW w:w="2347" w:type="dxa"/>
          </w:tcPr>
          <w:p w14:paraId="183F139A" w14:textId="77777777" w:rsidR="0094745C" w:rsidRPr="00C010F5" w:rsidRDefault="0094745C" w:rsidP="00682D88">
            <w:pPr>
              <w:pStyle w:val="Tabletext"/>
              <w:rPr>
                <w:b w:val="0"/>
              </w:rPr>
            </w:pPr>
            <w:r>
              <w:t>Quick Start S3 bucket n</w:t>
            </w:r>
            <w:r w:rsidRPr="00DA7B6E">
              <w:t>ame</w:t>
            </w:r>
            <w:r>
              <w:br/>
            </w:r>
            <w:r w:rsidRPr="007732BB">
              <w:rPr>
                <w:b w:val="0"/>
              </w:rPr>
              <w:t>(</w:t>
            </w:r>
            <w:r w:rsidRPr="00890284">
              <w:rPr>
                <w:rStyle w:val="Parameterintable"/>
                <w:rFonts w:cs="Consolas"/>
                <w:b w:val="0"/>
              </w:rPr>
              <w:t>QSS3BucketName</w:t>
            </w:r>
            <w:r w:rsidRPr="007732BB">
              <w:rPr>
                <w:b w:val="0"/>
              </w:rPr>
              <w:t>)</w:t>
            </w:r>
          </w:p>
        </w:tc>
        <w:tc>
          <w:tcPr>
            <w:tcW w:w="1814" w:type="dxa"/>
          </w:tcPr>
          <w:p w14:paraId="46DFC4D3" w14:textId="77777777" w:rsidR="0094745C" w:rsidRPr="001E4301" w:rsidRDefault="0094745C" w:rsidP="00682D88">
            <w:pPr>
              <w:pStyle w:val="Tabletext"/>
              <w:cnfStyle w:val="000000000000" w:firstRow="0" w:lastRow="0" w:firstColumn="0" w:lastColumn="0" w:oddVBand="0" w:evenVBand="0" w:oddHBand="0" w:evenHBand="0" w:firstRowFirstColumn="0" w:firstRowLastColumn="0" w:lastRowFirstColumn="0" w:lastRowLastColumn="0"/>
              <w:rPr>
                <w:i/>
                <w:color w:val="FF0000"/>
              </w:rPr>
            </w:pPr>
            <w:proofErr w:type="spellStart"/>
            <w:r>
              <w:t>aws-quickstart</w:t>
            </w:r>
            <w:proofErr w:type="spellEnd"/>
          </w:p>
        </w:tc>
        <w:tc>
          <w:tcPr>
            <w:tcW w:w="5204" w:type="dxa"/>
          </w:tcPr>
          <w:p w14:paraId="118EB03E" w14:textId="77777777" w:rsidR="0094745C" w:rsidRPr="00DA7B6E" w:rsidRDefault="0094745C" w:rsidP="00682D88">
            <w:pPr>
              <w:pStyle w:val="Tabletext"/>
              <w:cnfStyle w:val="000000000000" w:firstRow="0" w:lastRow="0" w:firstColumn="0" w:lastColumn="0" w:oddVBand="0" w:evenVBand="0" w:oddHBand="0" w:evenHBand="0" w:firstRowFirstColumn="0" w:firstRowLastColumn="0" w:lastRowFirstColumn="0" w:lastRowLastColumn="0"/>
            </w:pPr>
            <w:r>
              <w:t xml:space="preserve">The </w:t>
            </w:r>
            <w:r w:rsidRPr="00DA7B6E">
              <w:t xml:space="preserve">S3 bucket </w:t>
            </w:r>
            <w:r>
              <w:rPr>
                <w:szCs w:val="18"/>
              </w:rPr>
              <w:t xml:space="preserve">you </w:t>
            </w:r>
            <w:r w:rsidRPr="00B4412E">
              <w:rPr>
                <w:szCs w:val="18"/>
              </w:rPr>
              <w:t>created for your copy of Quick Start assets</w:t>
            </w:r>
            <w:r>
              <w:rPr>
                <w:szCs w:val="18"/>
              </w:rPr>
              <w:t>, if you decide</w:t>
            </w:r>
            <w:r w:rsidRPr="00B4412E">
              <w:rPr>
                <w:szCs w:val="18"/>
              </w:rPr>
              <w:t xml:space="preserve"> to customize or extend the Quick Start for your own use.</w:t>
            </w:r>
            <w:r>
              <w:rPr>
                <w:szCs w:val="18"/>
              </w:rPr>
              <w:t xml:space="preserve"> The bucket name can include numbers, lowercase </w:t>
            </w:r>
            <w:r>
              <w:rPr>
                <w:szCs w:val="18"/>
              </w:rPr>
              <w:lastRenderedPageBreak/>
              <w:t>letters, uppercase letters, and hyphens, but should not start or end with a hyphen.</w:t>
            </w:r>
          </w:p>
        </w:tc>
      </w:tr>
      <w:tr w:rsidR="0094745C" w14:paraId="44BB3EFA" w14:textId="77777777" w:rsidTr="00682D88">
        <w:trPr>
          <w:trHeight w:val="20"/>
        </w:trPr>
        <w:tc>
          <w:tcPr>
            <w:cnfStyle w:val="001000000000" w:firstRow="0" w:lastRow="0" w:firstColumn="1" w:lastColumn="0" w:oddVBand="0" w:evenVBand="0" w:oddHBand="0" w:evenHBand="0" w:firstRowFirstColumn="0" w:firstRowLastColumn="0" w:lastRowFirstColumn="0" w:lastRowLastColumn="0"/>
            <w:tcW w:w="2347" w:type="dxa"/>
          </w:tcPr>
          <w:p w14:paraId="25F5B057" w14:textId="77777777" w:rsidR="0094745C" w:rsidRPr="00DA7B6E" w:rsidRDefault="0094745C" w:rsidP="00682D88">
            <w:pPr>
              <w:pStyle w:val="Tabletext"/>
              <w:rPr>
                <w:b w:val="0"/>
              </w:rPr>
            </w:pPr>
            <w:r>
              <w:lastRenderedPageBreak/>
              <w:t>Quick Start S3 key p</w:t>
            </w:r>
            <w:r w:rsidRPr="00DA7B6E">
              <w:t>refix</w:t>
            </w:r>
            <w:r>
              <w:br/>
            </w:r>
            <w:r w:rsidRPr="007732BB">
              <w:rPr>
                <w:b w:val="0"/>
              </w:rPr>
              <w:t>(</w:t>
            </w:r>
            <w:r w:rsidRPr="006B15E8">
              <w:rPr>
                <w:rStyle w:val="Parameterintable"/>
                <w:b w:val="0"/>
              </w:rPr>
              <w:t>QSS3KeyPrefix</w:t>
            </w:r>
            <w:r w:rsidRPr="007732BB">
              <w:rPr>
                <w:b w:val="0"/>
              </w:rPr>
              <w:t>)</w:t>
            </w:r>
          </w:p>
        </w:tc>
        <w:tc>
          <w:tcPr>
            <w:tcW w:w="1814" w:type="dxa"/>
          </w:tcPr>
          <w:p w14:paraId="5D7AB433" w14:textId="77777777" w:rsidR="0094745C" w:rsidRPr="003B6A29" w:rsidRDefault="0094745C" w:rsidP="00682D88">
            <w:pPr>
              <w:pStyle w:val="Tabletext"/>
              <w:cnfStyle w:val="000000000000" w:firstRow="0" w:lastRow="0" w:firstColumn="0" w:lastColumn="0" w:oddVBand="0" w:evenVBand="0" w:oddHBand="0" w:evenHBand="0" w:firstRowFirstColumn="0" w:firstRowLastColumn="0" w:lastRowFirstColumn="0" w:lastRowLastColumn="0"/>
            </w:pPr>
            <w:proofErr w:type="spellStart"/>
            <w:r>
              <w:t>quickstart</w:t>
            </w:r>
            <w:proofErr w:type="spellEnd"/>
            <w:r>
              <w:t>-sumo-logic-log-centralization/</w:t>
            </w:r>
          </w:p>
        </w:tc>
        <w:tc>
          <w:tcPr>
            <w:tcW w:w="5204" w:type="dxa"/>
          </w:tcPr>
          <w:p w14:paraId="475FE404" w14:textId="77777777" w:rsidR="0094745C" w:rsidRPr="00DA7B6E" w:rsidRDefault="0094745C" w:rsidP="00682D88">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szCs w:val="18"/>
              </w:rPr>
              <w:t xml:space="preserve">The </w:t>
            </w:r>
            <w:hyperlink r:id="rId52" w:history="1">
              <w:r>
                <w:rPr>
                  <w:rStyle w:val="Hyperlink"/>
                  <w:rFonts w:eastAsia="Georgia"/>
                  <w:szCs w:val="18"/>
                </w:rPr>
                <w:t>S3 key name prefix</w:t>
              </w:r>
            </w:hyperlink>
            <w:r w:rsidRPr="00B4412E">
              <w:rPr>
                <w:szCs w:val="18"/>
              </w:rPr>
              <w:t xml:space="preserve"> </w:t>
            </w:r>
            <w:r>
              <w:rPr>
                <w:szCs w:val="18"/>
              </w:rPr>
              <w:t>used to simulate a folder</w:t>
            </w:r>
            <w:r w:rsidRPr="00B4412E">
              <w:rPr>
                <w:szCs w:val="18"/>
              </w:rPr>
              <w:t xml:space="preserve"> for your copy of Quick Start assets</w:t>
            </w:r>
            <w:r>
              <w:rPr>
                <w:szCs w:val="18"/>
              </w:rPr>
              <w:t>, if you decide</w:t>
            </w:r>
            <w:r w:rsidRPr="00B4412E">
              <w:rPr>
                <w:szCs w:val="18"/>
              </w:rPr>
              <w:t xml:space="preserve"> to customize or extend the Quick Start for your own use.</w:t>
            </w:r>
            <w:r>
              <w:rPr>
                <w:szCs w:val="18"/>
              </w:rPr>
              <w:t xml:space="preserve"> This prefix can include numbers, lowercase letters, uppercase letters, hyphens, and forward slashes.</w:t>
            </w:r>
          </w:p>
        </w:tc>
      </w:tr>
      <w:tr w:rsidR="0014284E" w14:paraId="3366CF48" w14:textId="77777777" w:rsidTr="00682D88">
        <w:trPr>
          <w:trHeight w:val="20"/>
        </w:trPr>
        <w:tc>
          <w:tcPr>
            <w:cnfStyle w:val="001000000000" w:firstRow="0" w:lastRow="0" w:firstColumn="1" w:lastColumn="0" w:oddVBand="0" w:evenVBand="0" w:oddHBand="0" w:evenHBand="0" w:firstRowFirstColumn="0" w:firstRowLastColumn="0" w:lastRowFirstColumn="0" w:lastRowLastColumn="0"/>
            <w:tcW w:w="2347" w:type="dxa"/>
          </w:tcPr>
          <w:p w14:paraId="731464C0" w14:textId="01262EB5" w:rsidR="0014284E" w:rsidRDefault="0014284E" w:rsidP="0014284E">
            <w:pPr>
              <w:pStyle w:val="Tabletext"/>
            </w:pPr>
            <w:r w:rsidRPr="0014284E">
              <w:t xml:space="preserve">Quick Start S3 bucket </w:t>
            </w:r>
            <w:r w:rsidR="00427BAD">
              <w:t>R</w:t>
            </w:r>
            <w:r w:rsidRPr="0014284E">
              <w:t>egion</w:t>
            </w:r>
            <w:r>
              <w:br/>
            </w:r>
            <w:r w:rsidRPr="007732BB">
              <w:rPr>
                <w:b w:val="0"/>
              </w:rPr>
              <w:t>(</w:t>
            </w:r>
            <w:r w:rsidRPr="0014284E">
              <w:rPr>
                <w:rStyle w:val="Parameterintable"/>
                <w:b w:val="0"/>
              </w:rPr>
              <w:t>QSS3BucketRegion</w:t>
            </w:r>
            <w:r w:rsidRPr="007732BB">
              <w:rPr>
                <w:b w:val="0"/>
              </w:rPr>
              <w:t>)</w:t>
            </w:r>
          </w:p>
        </w:tc>
        <w:tc>
          <w:tcPr>
            <w:tcW w:w="1814" w:type="dxa"/>
          </w:tcPr>
          <w:p w14:paraId="706A0173" w14:textId="05572D30" w:rsidR="0014284E" w:rsidRDefault="00976FC1" w:rsidP="0014284E">
            <w:pPr>
              <w:pStyle w:val="Tabletext"/>
              <w:cnfStyle w:val="000000000000" w:firstRow="0" w:lastRow="0" w:firstColumn="0" w:lastColumn="0" w:oddVBand="0" w:evenVBand="0" w:oddHBand="0" w:evenHBand="0" w:firstRowFirstColumn="0" w:firstRowLastColumn="0" w:lastRowFirstColumn="0" w:lastRowLastColumn="0"/>
            </w:pPr>
            <w:r w:rsidRPr="00976FC1">
              <w:t>us-east-1</w:t>
            </w:r>
          </w:p>
        </w:tc>
        <w:tc>
          <w:tcPr>
            <w:tcW w:w="5204" w:type="dxa"/>
          </w:tcPr>
          <w:p w14:paraId="2DC6819A" w14:textId="711979FF" w:rsidR="0014284E" w:rsidRDefault="0014284E" w:rsidP="0014284E">
            <w:pPr>
              <w:pStyle w:val="Tabletext"/>
              <w:cnfStyle w:val="000000000000" w:firstRow="0" w:lastRow="0" w:firstColumn="0" w:lastColumn="0" w:oddVBand="0" w:evenVBand="0" w:oddHBand="0" w:evenHBand="0" w:firstRowFirstColumn="0" w:firstRowLastColumn="0" w:lastRowFirstColumn="0" w:lastRowLastColumn="0"/>
              <w:rPr>
                <w:szCs w:val="18"/>
              </w:rPr>
            </w:pPr>
            <w:r w:rsidRPr="0014284E">
              <w:rPr>
                <w:szCs w:val="18"/>
              </w:rPr>
              <w:t>The AWS Region where the Quick Start S3 bucket (QSS3BucketName) is hosted. When using your own bucket, you must specify this value.</w:t>
            </w:r>
          </w:p>
        </w:tc>
      </w:tr>
    </w:tbl>
    <w:p w14:paraId="1F26EF50" w14:textId="07590AB7" w:rsidR="0044694D" w:rsidRDefault="0044694D" w:rsidP="008406AC">
      <w:pPr>
        <w:pStyle w:val="ListNumber"/>
        <w:numPr>
          <w:ilvl w:val="0"/>
          <w:numId w:val="3"/>
        </w:numPr>
        <w:spacing w:before="280"/>
      </w:pPr>
      <w:bookmarkStart w:id="523" w:name="_Option_2:_Parameters"/>
      <w:bookmarkEnd w:id="523"/>
      <w:r>
        <w:t xml:space="preserve">On the </w:t>
      </w:r>
      <w:r w:rsidR="00B61F63">
        <w:t>o</w:t>
      </w:r>
      <w:r w:rsidRPr="00B61F63">
        <w:t>ptions</w:t>
      </w:r>
      <w:r>
        <w:t xml:space="preserve"> page, you can </w:t>
      </w:r>
      <w:hyperlink r:id="rId53" w:history="1">
        <w:r w:rsidRPr="00F22EBE">
          <w:rPr>
            <w:rStyle w:val="Hyperlink"/>
          </w:rPr>
          <w:t>specify tags</w:t>
        </w:r>
      </w:hyperlink>
      <w:r>
        <w:t xml:space="preserve"> </w:t>
      </w:r>
      <w:r w:rsidRPr="00F22EBE">
        <w:t>(key-value pairs) for resources in your stack</w:t>
      </w:r>
      <w:r>
        <w:t xml:space="preserve"> and </w:t>
      </w:r>
      <w:hyperlink r:id="rId54" w:history="1">
        <w:r>
          <w:rPr>
            <w:rStyle w:val="Hyperlink"/>
          </w:rPr>
          <w:t>set advanced options</w:t>
        </w:r>
      </w:hyperlink>
      <w:r>
        <w:t xml:space="preserve">. When you’re done, choose </w:t>
      </w:r>
      <w:r w:rsidRPr="0012359E">
        <w:rPr>
          <w:b/>
        </w:rPr>
        <w:t>Next</w:t>
      </w:r>
      <w:r>
        <w:t>.</w:t>
      </w:r>
    </w:p>
    <w:p w14:paraId="33B794EC" w14:textId="38FDE2D4" w:rsidR="0044694D" w:rsidRDefault="0044694D" w:rsidP="008406AC">
      <w:pPr>
        <w:pStyle w:val="ListNumber"/>
        <w:numPr>
          <w:ilvl w:val="0"/>
          <w:numId w:val="3"/>
        </w:numPr>
      </w:pPr>
      <w:r>
        <w:t xml:space="preserve">On the </w:t>
      </w:r>
      <w:r w:rsidRPr="00191EA4">
        <w:rPr>
          <w:b/>
        </w:rPr>
        <w:t>Review</w:t>
      </w:r>
      <w:r>
        <w:t xml:space="preserve"> page, review and confirm the template settings. Under </w:t>
      </w:r>
      <w:r w:rsidRPr="000A2652">
        <w:rPr>
          <w:b/>
        </w:rPr>
        <w:t>Capabilities</w:t>
      </w:r>
      <w:r>
        <w:t xml:space="preserve">, select the </w:t>
      </w:r>
      <w:r w:rsidR="00EE5F1A">
        <w:t xml:space="preserve">two </w:t>
      </w:r>
      <w:r>
        <w:t>check box</w:t>
      </w:r>
      <w:r w:rsidR="004F3473">
        <w:t>es</w:t>
      </w:r>
      <w:r>
        <w:t xml:space="preserve"> to acknowledge that the template </w:t>
      </w:r>
      <w:r w:rsidR="00083E1D">
        <w:t>creates</w:t>
      </w:r>
      <w:r>
        <w:t xml:space="preserve"> IAM resources</w:t>
      </w:r>
      <w:r w:rsidR="00EE5F1A">
        <w:t xml:space="preserve"> and might require the capability to auto-expand macros</w:t>
      </w:r>
      <w:r>
        <w:t>.</w:t>
      </w:r>
    </w:p>
    <w:p w14:paraId="24D8F8CE" w14:textId="63013D3D" w:rsidR="0044694D" w:rsidRDefault="0044694D" w:rsidP="008406AC">
      <w:pPr>
        <w:pStyle w:val="ListNumber"/>
        <w:numPr>
          <w:ilvl w:val="0"/>
          <w:numId w:val="3"/>
        </w:numPr>
        <w:rPr>
          <w:specVanish/>
        </w:rPr>
      </w:pPr>
      <w:r>
        <w:t xml:space="preserve">Choose </w:t>
      </w:r>
      <w:r w:rsidRPr="008A3078">
        <w:rPr>
          <w:b/>
        </w:rPr>
        <w:t>Create</w:t>
      </w:r>
      <w:r w:rsidR="00B61F63">
        <w:rPr>
          <w:b/>
        </w:rPr>
        <w:t xml:space="preserve"> stack</w:t>
      </w:r>
      <w:r>
        <w:t xml:space="preserve"> to deploy the stack.</w:t>
      </w:r>
    </w:p>
    <w:p w14:paraId="32CDACDC" w14:textId="30DA87A8" w:rsidR="0044694D" w:rsidRDefault="0044694D" w:rsidP="008406AC">
      <w:pPr>
        <w:pStyle w:val="ListNumber"/>
        <w:numPr>
          <w:ilvl w:val="0"/>
          <w:numId w:val="3"/>
        </w:numPr>
        <w:rPr>
          <w:specVanish/>
        </w:rPr>
      </w:pPr>
      <w:r>
        <w:t xml:space="preserve">Monitor the status of the stack. When the status is </w:t>
      </w:r>
      <w:r w:rsidRPr="00415C0B">
        <w:rPr>
          <w:b/>
        </w:rPr>
        <w:t>CREATE_COMPLETE</w:t>
      </w:r>
      <w:r w:rsidRPr="00415C0B">
        <w:t xml:space="preserve">, the </w:t>
      </w:r>
      <w:r w:rsidR="0094745C">
        <w:t xml:space="preserve">Sumo Logic </w:t>
      </w:r>
      <w:r w:rsidR="009E5160">
        <w:t>a</w:t>
      </w:r>
      <w:r w:rsidR="0094745C">
        <w:t>pp stack</w:t>
      </w:r>
      <w:r w:rsidRPr="00415C0B">
        <w:t xml:space="preserve"> is r</w:t>
      </w:r>
      <w:bookmarkStart w:id="524" w:name="_GoBack"/>
      <w:bookmarkEnd w:id="524"/>
      <w:r w:rsidRPr="00415C0B">
        <w:t>eady.</w:t>
      </w:r>
    </w:p>
    <w:p w14:paraId="27C0C326" w14:textId="71F161B6" w:rsidR="00F0735F" w:rsidRDefault="0044694D" w:rsidP="008934B8">
      <w:pPr>
        <w:pStyle w:val="Heading2"/>
      </w:pPr>
      <w:bookmarkStart w:id="525" w:name="_Toc41983703"/>
      <w:r>
        <w:t>Step 4</w:t>
      </w:r>
      <w:r w:rsidR="009A7075">
        <w:t xml:space="preserve">. </w:t>
      </w:r>
      <w:r w:rsidR="006B15E8">
        <w:t>Test the d</w:t>
      </w:r>
      <w:r w:rsidR="001E4301">
        <w:t>eployment</w:t>
      </w:r>
      <w:bookmarkEnd w:id="525"/>
    </w:p>
    <w:p w14:paraId="543E795A" w14:textId="06F93700" w:rsidR="00290A57" w:rsidRPr="00FE3CA6" w:rsidRDefault="00290A57" w:rsidP="00512CE1">
      <w:pPr>
        <w:pStyle w:val="Heading3"/>
        <w:spacing w:before="140"/>
        <w:rPr>
          <w:rFonts w:ascii="Georgia" w:hAnsi="Georgia"/>
          <w:color w:val="212120"/>
          <w:sz w:val="24"/>
        </w:rPr>
      </w:pPr>
      <w:bookmarkStart w:id="526" w:name="_Toc41983704"/>
      <w:r w:rsidRPr="00FE3CA6">
        <w:t xml:space="preserve">AWS </w:t>
      </w:r>
      <w:r w:rsidR="00194197">
        <w:t>a</w:t>
      </w:r>
      <w:r w:rsidR="00194197" w:rsidRPr="00FE3CA6">
        <w:t>ccount</w:t>
      </w:r>
      <w:bookmarkEnd w:id="526"/>
    </w:p>
    <w:p w14:paraId="02F056A0" w14:textId="0EE7172F" w:rsidR="00290A57" w:rsidRPr="00290A57" w:rsidRDefault="00CE0F18" w:rsidP="009C7DE2">
      <w:r>
        <w:t>After</w:t>
      </w:r>
      <w:r w:rsidRPr="00290A57">
        <w:t xml:space="preserve"> </w:t>
      </w:r>
      <w:r w:rsidR="00290A57" w:rsidRPr="00290A57">
        <w:t xml:space="preserve">the </w:t>
      </w:r>
      <w:r>
        <w:t xml:space="preserve">deployment </w:t>
      </w:r>
      <w:r w:rsidR="00194197">
        <w:t>completes</w:t>
      </w:r>
      <w:r>
        <w:t xml:space="preserve">, you will see the main stack, </w:t>
      </w:r>
      <w:proofErr w:type="spellStart"/>
      <w:r w:rsidRPr="004C6265">
        <w:rPr>
          <w:rStyle w:val="CodeInline"/>
        </w:rPr>
        <w:t>QuickStartApps</w:t>
      </w:r>
      <w:proofErr w:type="spellEnd"/>
      <w:r w:rsidR="00290A57" w:rsidRPr="00290A57">
        <w:t xml:space="preserve">, </w:t>
      </w:r>
      <w:r>
        <w:t xml:space="preserve">as well as </w:t>
      </w:r>
      <w:r w:rsidR="00290A57" w:rsidRPr="00290A57">
        <w:t>multiple nested stacks</w:t>
      </w:r>
      <w:r>
        <w:t>.</w:t>
      </w:r>
    </w:p>
    <w:p w14:paraId="5937FB09" w14:textId="2BA87A27" w:rsidR="00290A57" w:rsidRDefault="000F1A82" w:rsidP="00847400">
      <w:pPr>
        <w:pStyle w:val="Picture"/>
      </w:pPr>
      <w:ins w:id="527" w:author="hpal" w:date="2021-09-03T02:17:00Z">
        <w:r>
          <w:rPr>
            <w:noProof/>
          </w:rPr>
          <w:lastRenderedPageBreak/>
          <w:drawing>
            <wp:inline distT="0" distB="0" distL="0" distR="0" wp14:anchorId="7962EDAD" wp14:editId="344B6604">
              <wp:extent cx="4658854" cy="61116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ap-south-1-console-aws-amazon-cloudformation-home-2021-09-03-02_14_19 (1).png"/>
                      <pic:cNvPicPr/>
                    </pic:nvPicPr>
                    <pic:blipFill>
                      <a:blip r:embed="rId55"/>
                      <a:stretch>
                        <a:fillRect/>
                      </a:stretch>
                    </pic:blipFill>
                    <pic:spPr>
                      <a:xfrm>
                        <a:off x="0" y="0"/>
                        <a:ext cx="4660068" cy="6113223"/>
                      </a:xfrm>
                      <a:prstGeom prst="rect">
                        <a:avLst/>
                      </a:prstGeom>
                    </pic:spPr>
                  </pic:pic>
                </a:graphicData>
              </a:graphic>
            </wp:inline>
          </w:drawing>
        </w:r>
      </w:ins>
      <w:del w:id="528" w:author="hpal" w:date="2021-09-03T02:17:00Z">
        <w:r w:rsidR="00814013" w:rsidDel="00562168">
          <w:rPr>
            <w:noProof/>
          </w:rPr>
          <w:drawing>
            <wp:inline distT="0" distB="0" distL="0" distR="0" wp14:anchorId="2C0E7A86" wp14:editId="71A9F546">
              <wp:extent cx="6172200" cy="4049395"/>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09 at 2.56.20 PM.png"/>
                      <pic:cNvPicPr/>
                    </pic:nvPicPr>
                    <pic:blipFill>
                      <a:blip r:embed="rId56"/>
                      <a:stretch>
                        <a:fillRect/>
                      </a:stretch>
                    </pic:blipFill>
                    <pic:spPr>
                      <a:xfrm>
                        <a:off x="0" y="0"/>
                        <a:ext cx="6172200" cy="4049395"/>
                      </a:xfrm>
                      <a:prstGeom prst="rect">
                        <a:avLst/>
                      </a:prstGeom>
                    </pic:spPr>
                  </pic:pic>
                </a:graphicData>
              </a:graphic>
            </wp:inline>
          </w:drawing>
        </w:r>
      </w:del>
    </w:p>
    <w:p w14:paraId="1F9EE71F" w14:textId="6F7FBA14" w:rsidR="00847400" w:rsidRPr="00847400" w:rsidRDefault="00847400" w:rsidP="00847400">
      <w:pPr>
        <w:pStyle w:val="Caption"/>
      </w:pPr>
      <w:r>
        <w:t xml:space="preserve">Figure 2: </w:t>
      </w:r>
      <w:r w:rsidR="002E2411">
        <w:t>Example output of created r</w:t>
      </w:r>
      <w:r w:rsidR="002334C3">
        <w:t>esources</w:t>
      </w:r>
    </w:p>
    <w:p w14:paraId="0BEB3388" w14:textId="714C8CA3" w:rsidR="00290A57" w:rsidRPr="00FE3CA6" w:rsidRDefault="00290A57" w:rsidP="00FE3CA6">
      <w:pPr>
        <w:pStyle w:val="Heading3"/>
      </w:pPr>
      <w:bookmarkStart w:id="529" w:name="_Toc41983705"/>
      <w:r w:rsidRPr="00FE3CA6">
        <w:t>Sumo Logic account</w:t>
      </w:r>
      <w:bookmarkEnd w:id="529"/>
    </w:p>
    <w:p w14:paraId="53A669FA" w14:textId="2F67D96F" w:rsidR="00290A57" w:rsidRPr="00290A57" w:rsidRDefault="00CE0F18" w:rsidP="009C7DE2">
      <w:r>
        <w:t xml:space="preserve">Confirm that the AWS CloudFormation template installed the collectors and sources for the </w:t>
      </w:r>
      <w:r w:rsidR="0073448E">
        <w:t xml:space="preserve">selected </w:t>
      </w:r>
      <w:r>
        <w:t xml:space="preserve">Sumo Logic </w:t>
      </w:r>
      <w:commentRangeStart w:id="530"/>
      <w:r w:rsidR="0073448E">
        <w:t>apps</w:t>
      </w:r>
      <w:commentRangeEnd w:id="530"/>
      <w:r w:rsidR="00DE7A51">
        <w:rPr>
          <w:rStyle w:val="CommentReference"/>
        </w:rPr>
        <w:commentReference w:id="530"/>
      </w:r>
      <w:r>
        <w:t>.</w:t>
      </w:r>
    </w:p>
    <w:p w14:paraId="323C8745" w14:textId="2EDE0263" w:rsidR="00290A57" w:rsidRDefault="001D70BC" w:rsidP="00847400">
      <w:pPr>
        <w:pStyle w:val="Picture"/>
      </w:pPr>
      <w:del w:id="531" w:author="hpal" w:date="2021-09-02T19:26:00Z">
        <w:r w:rsidDel="00AE1148">
          <w:rPr>
            <w:noProof/>
          </w:rPr>
          <w:lastRenderedPageBreak/>
          <w:drawing>
            <wp:inline distT="0" distB="0" distL="0" distR="0" wp14:anchorId="28E221A7" wp14:editId="00E54837">
              <wp:extent cx="6172200" cy="268414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09 at 2.57.14 PM.png"/>
                      <pic:cNvPicPr/>
                    </pic:nvPicPr>
                    <pic:blipFill>
                      <a:blip r:embed="rId60"/>
                      <a:stretch>
                        <a:fillRect/>
                      </a:stretch>
                    </pic:blipFill>
                    <pic:spPr>
                      <a:xfrm>
                        <a:off x="0" y="0"/>
                        <a:ext cx="6172200" cy="2684145"/>
                      </a:xfrm>
                      <a:prstGeom prst="rect">
                        <a:avLst/>
                      </a:prstGeom>
                    </pic:spPr>
                  </pic:pic>
                </a:graphicData>
              </a:graphic>
            </wp:inline>
          </w:drawing>
        </w:r>
      </w:del>
      <w:ins w:id="532" w:author="hpal" w:date="2021-09-02T19:26:00Z">
        <w:r w:rsidR="00AE1148" w:rsidRPr="00AE1148">
          <w:drawing>
            <wp:inline distT="0" distB="0" distL="0" distR="0" wp14:anchorId="160E5474" wp14:editId="7E5ACDC9">
              <wp:extent cx="6172200" cy="2917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2200" cy="2917190"/>
                      </a:xfrm>
                      <a:prstGeom prst="rect">
                        <a:avLst/>
                      </a:prstGeom>
                    </pic:spPr>
                  </pic:pic>
                </a:graphicData>
              </a:graphic>
            </wp:inline>
          </w:drawing>
        </w:r>
      </w:ins>
    </w:p>
    <w:p w14:paraId="7CF1A4DE" w14:textId="5DADA1A1" w:rsidR="004D3558" w:rsidRDefault="00847400" w:rsidP="00847400">
      <w:pPr>
        <w:pStyle w:val="Caption"/>
      </w:pPr>
      <w:r>
        <w:t>Figure 3:</w:t>
      </w:r>
      <w:r w:rsidR="002E2411">
        <w:t xml:space="preserve"> Example output of </w:t>
      </w:r>
      <w:r w:rsidR="00364CBC">
        <w:t>c</w:t>
      </w:r>
      <w:r w:rsidR="002334C3">
        <w:t xml:space="preserve">ollectors and </w:t>
      </w:r>
      <w:r w:rsidR="00364CBC">
        <w:t>s</w:t>
      </w:r>
      <w:r w:rsidR="002334C3">
        <w:t>ources</w:t>
      </w:r>
    </w:p>
    <w:p w14:paraId="4A8A0502" w14:textId="1D812CA1" w:rsidR="00E0211B" w:rsidRDefault="007304CC" w:rsidP="005D0388">
      <w:pPr>
        <w:pStyle w:val="Heading2"/>
      </w:pPr>
      <w:bookmarkStart w:id="533" w:name="_Toc41983706"/>
      <w:r>
        <w:t>Step 5. Post-deployment steps</w:t>
      </w:r>
      <w:bookmarkEnd w:id="533"/>
    </w:p>
    <w:p w14:paraId="07EABA8F" w14:textId="756B9962" w:rsidR="00303634" w:rsidRDefault="0030021D" w:rsidP="00C3287C">
      <w:pPr>
        <w:pStyle w:val="Heading3"/>
        <w:spacing w:before="140"/>
      </w:pPr>
      <w:bookmarkStart w:id="534" w:name="_Toc41983707"/>
      <w:r>
        <w:t xml:space="preserve">Using </w:t>
      </w:r>
      <w:r w:rsidR="002E2411">
        <w:t xml:space="preserve">existing </w:t>
      </w:r>
      <w:r>
        <w:t xml:space="preserve">S3 </w:t>
      </w:r>
      <w:r w:rsidR="002E2411">
        <w:t>bucket</w:t>
      </w:r>
      <w:bookmarkEnd w:id="534"/>
    </w:p>
    <w:p w14:paraId="5419264B" w14:textId="6FD896AD" w:rsidR="00BA6AF5" w:rsidRDefault="00711CCD" w:rsidP="0030021D">
      <w:r>
        <w:t>If you use</w:t>
      </w:r>
      <w:r w:rsidR="0075144C">
        <w:t xml:space="preserve"> </w:t>
      </w:r>
      <w:r>
        <w:t>an existing S3 bucket</w:t>
      </w:r>
      <w:r w:rsidR="00E86FB8">
        <w:t xml:space="preserve"> with logs</w:t>
      </w:r>
      <w:r w:rsidR="0075144C">
        <w:t>,</w:t>
      </w:r>
      <w:r w:rsidR="00E86FB8">
        <w:t xml:space="preserve"> create a</w:t>
      </w:r>
      <w:r w:rsidR="0075144C">
        <w:t>n</w:t>
      </w:r>
      <w:r w:rsidR="00E86FB8">
        <w:t xml:space="preserve"> SNS topic (</w:t>
      </w:r>
      <w:proofErr w:type="spellStart"/>
      <w:r w:rsidR="00E86FB8" w:rsidRPr="004C6265">
        <w:rPr>
          <w:rStyle w:val="CodeInline"/>
        </w:rPr>
        <w:t>SumoSNSTopic</w:t>
      </w:r>
      <w:proofErr w:type="spellEnd"/>
      <w:r w:rsidR="00E86FB8" w:rsidRPr="004C6265">
        <w:rPr>
          <w:rStyle w:val="CodeInline"/>
        </w:rPr>
        <w:t>-{</w:t>
      </w:r>
      <w:proofErr w:type="spellStart"/>
      <w:r w:rsidR="00E86FB8" w:rsidRPr="004C6265">
        <w:rPr>
          <w:rStyle w:val="CodeInline"/>
        </w:rPr>
        <w:t>StackName</w:t>
      </w:r>
      <w:proofErr w:type="spellEnd"/>
      <w:r w:rsidR="00E86FB8" w:rsidRPr="004C6265">
        <w:rPr>
          <w:rStyle w:val="CodeInline"/>
        </w:rPr>
        <w:t>}</w:t>
      </w:r>
      <w:r w:rsidR="00E86FB8">
        <w:t xml:space="preserve">) that </w:t>
      </w:r>
      <w:r w:rsidR="000D72DA">
        <w:t>subscribes</w:t>
      </w:r>
      <w:r w:rsidR="00E86FB8">
        <w:t xml:space="preserve"> to </w:t>
      </w:r>
      <w:r w:rsidR="000D72DA">
        <w:t xml:space="preserve">the </w:t>
      </w:r>
      <w:r w:rsidR="00E86FB8">
        <w:t>Sumo Logic sources. Once the deployment complete</w:t>
      </w:r>
      <w:r w:rsidR="00C61EC0">
        <w:t>s</w:t>
      </w:r>
      <w:r>
        <w:t xml:space="preserve">, </w:t>
      </w:r>
      <w:r w:rsidR="00E86FB8">
        <w:t xml:space="preserve">add that SNS topic to </w:t>
      </w:r>
      <w:r w:rsidR="00C61EC0">
        <w:t xml:space="preserve">the </w:t>
      </w:r>
      <w:r w:rsidR="00E86FB8">
        <w:t xml:space="preserve">S3 </w:t>
      </w:r>
      <w:r w:rsidR="00C61EC0">
        <w:t>b</w:t>
      </w:r>
      <w:r w:rsidR="00E86FB8">
        <w:t xml:space="preserve">ucket </w:t>
      </w:r>
      <w:r w:rsidR="00E86FB8" w:rsidRPr="00711CCD">
        <w:t>events</w:t>
      </w:r>
      <w:r w:rsidR="00BA6AF5">
        <w:t>.</w:t>
      </w:r>
      <w:r>
        <w:t xml:space="preserve"> For more information, see </w:t>
      </w:r>
      <w:hyperlink r:id="rId62" w:history="1">
        <w:r>
          <w:rPr>
            <w:rStyle w:val="Hyperlink"/>
          </w:rPr>
          <w:t>How do I enable and configure event notifications for an S3 Bucket?</w:t>
        </w:r>
      </w:hyperlink>
    </w:p>
    <w:p w14:paraId="5F482822" w14:textId="3D7C18D2" w:rsidR="00814013" w:rsidRDefault="009E5160" w:rsidP="004C6265">
      <w:pPr>
        <w:spacing w:after="100"/>
        <w:rPr>
          <w:rFonts w:ascii="Arial" w:eastAsiaTheme="majorEastAsia" w:hAnsi="Arial" w:cstheme="majorBidi"/>
          <w:b/>
          <w:bCs/>
          <w:smallCaps/>
          <w:color w:val="D45B07"/>
          <w:sz w:val="26"/>
        </w:rPr>
      </w:pPr>
      <w:r>
        <w:rPr>
          <w:rFonts w:ascii="Arial" w:eastAsiaTheme="majorEastAsia" w:hAnsi="Arial" w:cstheme="majorBidi"/>
          <w:b/>
          <w:bCs/>
          <w:smallCaps/>
          <w:color w:val="D45B07"/>
          <w:sz w:val="26"/>
        </w:rPr>
        <w:t xml:space="preserve">AWS </w:t>
      </w:r>
      <w:r w:rsidR="0030021D" w:rsidRPr="00C51837">
        <w:rPr>
          <w:rFonts w:ascii="Arial" w:eastAsiaTheme="majorEastAsia" w:hAnsi="Arial" w:cstheme="majorBidi"/>
          <w:b/>
          <w:bCs/>
          <w:smallCaps/>
          <w:color w:val="D45B07"/>
          <w:sz w:val="26"/>
        </w:rPr>
        <w:t xml:space="preserve">WAF </w:t>
      </w:r>
      <w:r w:rsidR="002E2411" w:rsidRPr="00C51837">
        <w:rPr>
          <w:rFonts w:ascii="Arial" w:eastAsiaTheme="majorEastAsia" w:hAnsi="Arial" w:cstheme="majorBidi"/>
          <w:b/>
          <w:bCs/>
          <w:smallCaps/>
          <w:color w:val="D45B07"/>
          <w:sz w:val="26"/>
        </w:rPr>
        <w:t xml:space="preserve">logs </w:t>
      </w:r>
      <w:r>
        <w:rPr>
          <w:rFonts w:ascii="Arial" w:eastAsiaTheme="majorEastAsia" w:hAnsi="Arial" w:cstheme="majorBidi"/>
          <w:b/>
          <w:bCs/>
          <w:smallCaps/>
          <w:color w:val="D45B07"/>
          <w:sz w:val="26"/>
        </w:rPr>
        <w:t xml:space="preserve">for </w:t>
      </w:r>
      <w:r w:rsidR="00EA03D4">
        <w:rPr>
          <w:rFonts w:ascii="Arial" w:eastAsiaTheme="majorEastAsia" w:hAnsi="Arial" w:cstheme="majorBidi"/>
          <w:b/>
          <w:bCs/>
          <w:smallCaps/>
          <w:color w:val="D45B07"/>
          <w:sz w:val="26"/>
        </w:rPr>
        <w:t>Amazon</w:t>
      </w:r>
      <w:r w:rsidR="002E2411" w:rsidRPr="00C51837">
        <w:rPr>
          <w:rFonts w:ascii="Arial" w:eastAsiaTheme="majorEastAsia" w:hAnsi="Arial" w:cstheme="majorBidi"/>
          <w:b/>
          <w:bCs/>
          <w:smallCaps/>
          <w:color w:val="D45B07"/>
          <w:sz w:val="26"/>
        </w:rPr>
        <w:t xml:space="preserve"> </w:t>
      </w:r>
      <w:r w:rsidR="00EA03D4">
        <w:rPr>
          <w:rFonts w:ascii="Arial" w:eastAsiaTheme="majorEastAsia" w:hAnsi="Arial" w:cstheme="majorBidi"/>
          <w:b/>
          <w:bCs/>
          <w:smallCaps/>
          <w:color w:val="D45B07"/>
          <w:sz w:val="26"/>
        </w:rPr>
        <w:t>K</w:t>
      </w:r>
      <w:r w:rsidR="00EA03D4" w:rsidRPr="00C51837">
        <w:rPr>
          <w:rFonts w:ascii="Arial" w:eastAsiaTheme="majorEastAsia" w:hAnsi="Arial" w:cstheme="majorBidi"/>
          <w:b/>
          <w:bCs/>
          <w:smallCaps/>
          <w:color w:val="D45B07"/>
          <w:sz w:val="26"/>
        </w:rPr>
        <w:t xml:space="preserve">inesis </w:t>
      </w:r>
      <w:r w:rsidR="00B11BFC">
        <w:rPr>
          <w:rFonts w:ascii="Arial" w:eastAsiaTheme="majorEastAsia" w:hAnsi="Arial" w:cstheme="majorBidi"/>
          <w:b/>
          <w:bCs/>
          <w:smallCaps/>
          <w:color w:val="D45B07"/>
          <w:sz w:val="26"/>
        </w:rPr>
        <w:t>Data</w:t>
      </w:r>
      <w:r w:rsidR="00AB5E06">
        <w:rPr>
          <w:rFonts w:ascii="Arial" w:eastAsiaTheme="majorEastAsia" w:hAnsi="Arial" w:cstheme="majorBidi"/>
          <w:b/>
          <w:bCs/>
          <w:smallCaps/>
          <w:color w:val="D45B07"/>
          <w:sz w:val="26"/>
        </w:rPr>
        <w:t xml:space="preserve"> Firehose </w:t>
      </w:r>
      <w:r w:rsidR="00F96B55">
        <w:rPr>
          <w:rFonts w:ascii="Arial" w:eastAsiaTheme="majorEastAsia" w:hAnsi="Arial" w:cstheme="majorBidi"/>
          <w:b/>
          <w:bCs/>
          <w:smallCaps/>
          <w:color w:val="D45B07"/>
          <w:sz w:val="26"/>
        </w:rPr>
        <w:t>delivery stream</w:t>
      </w:r>
    </w:p>
    <w:p w14:paraId="4CEA8E50" w14:textId="6BD3FD21" w:rsidR="004D3558" w:rsidRDefault="00814013" w:rsidP="00C51837">
      <w:r w:rsidRPr="00814013">
        <w:t xml:space="preserve">If </w:t>
      </w:r>
      <w:r>
        <w:t xml:space="preserve">you install </w:t>
      </w:r>
      <w:r w:rsidR="009E5160" w:rsidRPr="009E5160">
        <w:t>AWS WAF</w:t>
      </w:r>
      <w:r>
        <w:t>, CloudFormation create</w:t>
      </w:r>
      <w:r w:rsidR="00BC2ABE">
        <w:t>s</w:t>
      </w:r>
      <w:r>
        <w:t xml:space="preserve"> a Kinesis </w:t>
      </w:r>
      <w:r w:rsidR="00705371">
        <w:t>delivery</w:t>
      </w:r>
      <w:r w:rsidR="00EA03D4">
        <w:t xml:space="preserve"> </w:t>
      </w:r>
      <w:r w:rsidR="009C0402">
        <w:t xml:space="preserve">stream </w:t>
      </w:r>
      <w:r>
        <w:t>(</w:t>
      </w:r>
      <w:proofErr w:type="spellStart"/>
      <w:r w:rsidRPr="004C6265">
        <w:rPr>
          <w:rStyle w:val="CodeInline"/>
        </w:rPr>
        <w:t>QuickStartDeliveryStream</w:t>
      </w:r>
      <w:proofErr w:type="spellEnd"/>
      <w:r w:rsidRPr="004C6265">
        <w:rPr>
          <w:rStyle w:val="CodeInline"/>
        </w:rPr>
        <w:t>{Region}</w:t>
      </w:r>
      <w:r>
        <w:t xml:space="preserve">) in your </w:t>
      </w:r>
      <w:r w:rsidR="00A30234">
        <w:t>K</w:t>
      </w:r>
      <w:r>
        <w:t xml:space="preserve">inesis configuration. You </w:t>
      </w:r>
      <w:r w:rsidR="00EA03D4">
        <w:t>must</w:t>
      </w:r>
      <w:r>
        <w:t xml:space="preserve"> configure Web ACL in your WAF configuration to send logs to the </w:t>
      </w:r>
      <w:r w:rsidR="00705371">
        <w:t xml:space="preserve">delivery </w:t>
      </w:r>
      <w:r>
        <w:t xml:space="preserve">stream. </w:t>
      </w:r>
      <w:r w:rsidR="00BC2ABE">
        <w:t xml:space="preserve">For more information, see </w:t>
      </w:r>
      <w:hyperlink r:id="rId63" w:history="1">
        <w:r w:rsidR="00BC2ABE" w:rsidRPr="00BC2ABE">
          <w:rPr>
            <w:rStyle w:val="Hyperlink"/>
          </w:rPr>
          <w:t>Logging Web ACL traffic information</w:t>
        </w:r>
      </w:hyperlink>
      <w:r w:rsidR="00BC2ABE">
        <w:t>.</w:t>
      </w:r>
    </w:p>
    <w:p w14:paraId="0CDE4404" w14:textId="5771EF75" w:rsidR="007E4C55" w:rsidRDefault="007E4C55" w:rsidP="005D0388">
      <w:pPr>
        <w:pStyle w:val="Heading2"/>
      </w:pPr>
      <w:bookmarkStart w:id="535" w:name="_Toc41983708"/>
      <w:r>
        <w:t xml:space="preserve">Step </w:t>
      </w:r>
      <w:r w:rsidR="004149B9">
        <w:t>6</w:t>
      </w:r>
      <w:r>
        <w:t>. View the Sumo Logic dashboards</w:t>
      </w:r>
      <w:bookmarkEnd w:id="535"/>
    </w:p>
    <w:p w14:paraId="6A9BF70A" w14:textId="237AB996" w:rsidR="007E4C55" w:rsidRDefault="00F942FB" w:rsidP="009C7DE2">
      <w:r>
        <w:t xml:space="preserve">After </w:t>
      </w:r>
      <w:r w:rsidR="00B26442">
        <w:t xml:space="preserve">the </w:t>
      </w:r>
      <w:r w:rsidR="00BC2ABE">
        <w:t>deployment completes</w:t>
      </w:r>
      <w:r w:rsidR="00B26442">
        <w:t xml:space="preserve">, </w:t>
      </w:r>
      <w:r>
        <w:t xml:space="preserve">the </w:t>
      </w:r>
      <w:r w:rsidR="007E4C55" w:rsidRPr="00290A57">
        <w:t xml:space="preserve">Sumo Logic </w:t>
      </w:r>
      <w:r>
        <w:t>a</w:t>
      </w:r>
      <w:r w:rsidRPr="00290A57">
        <w:t xml:space="preserve">pps </w:t>
      </w:r>
      <w:r w:rsidR="00BC2ABE">
        <w:t>are</w:t>
      </w:r>
      <w:r w:rsidR="007E4C55" w:rsidRPr="00290A57">
        <w:t xml:space="preserve"> </w:t>
      </w:r>
      <w:r w:rsidR="00B26442">
        <w:t xml:space="preserve">added to </w:t>
      </w:r>
      <w:r>
        <w:t xml:space="preserve">your Sumo Logic </w:t>
      </w:r>
      <w:r w:rsidR="00AE034B">
        <w:t>personal</w:t>
      </w:r>
      <w:r w:rsidR="00BC2ABE">
        <w:t>-</w:t>
      </w:r>
      <w:r>
        <w:t xml:space="preserve">account </w:t>
      </w:r>
      <w:r w:rsidR="00B26442">
        <w:t xml:space="preserve">library </w:t>
      </w:r>
      <w:r w:rsidR="007E4C55" w:rsidRPr="00290A57">
        <w:t>in a folder</w:t>
      </w:r>
      <w:r w:rsidR="00B26442">
        <w:t xml:space="preserve"> named </w:t>
      </w:r>
      <w:proofErr w:type="spellStart"/>
      <w:r w:rsidR="00B26442" w:rsidRPr="00AB61FC">
        <w:rPr>
          <w:rStyle w:val="Filename"/>
        </w:rPr>
        <w:t>SumoLogic</w:t>
      </w:r>
      <w:proofErr w:type="spellEnd"/>
      <w:r w:rsidR="00B26442" w:rsidRPr="00AB61FC">
        <w:rPr>
          <w:rStyle w:val="Filename"/>
        </w:rPr>
        <w:t xml:space="preserve"> Amazon QuickStart Apps &lt;date&gt;</w:t>
      </w:r>
      <w:r>
        <w:t>.</w:t>
      </w:r>
    </w:p>
    <w:p w14:paraId="211FF8F2" w14:textId="00D1476E" w:rsidR="00847400" w:rsidRDefault="007E4C55" w:rsidP="00847400">
      <w:pPr>
        <w:pStyle w:val="Picture"/>
      </w:pPr>
      <w:del w:id="536" w:author="hpal" w:date="2021-09-03T02:19:00Z">
        <w:r w:rsidRPr="00290A57" w:rsidDel="000F1A82">
          <w:lastRenderedPageBreak/>
          <w:fldChar w:fldCharType="begin"/>
        </w:r>
        <w:r w:rsidRPr="00290A57" w:rsidDel="000F1A82">
          <w:delInstrText xml:space="preserve"> INCLUDEPICTURE "https://assets.sumologic.com/application-content/sumo_logic_apps_installed.png?mtime=20191129220438" \* MERGEFORMATINET </w:delInstrText>
        </w:r>
        <w:r w:rsidRPr="00290A57" w:rsidDel="000F1A82">
          <w:fldChar w:fldCharType="separate"/>
        </w:r>
        <w:r w:rsidRPr="00290A57" w:rsidDel="000F1A82">
          <w:rPr>
            <w:noProof/>
          </w:rPr>
          <w:drawing>
            <wp:inline distT="0" distB="0" distL="0" distR="0" wp14:anchorId="50DE90C6" wp14:editId="12EF6CDE">
              <wp:extent cx="6210604" cy="1265123"/>
              <wp:effectExtent l="19050" t="19050" r="19050" b="1143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12145" cy="1285807"/>
                      </a:xfrm>
                      <a:prstGeom prst="rect">
                        <a:avLst/>
                      </a:prstGeom>
                      <a:noFill/>
                      <a:ln w="9525">
                        <a:solidFill>
                          <a:schemeClr val="bg1">
                            <a:lumMod val="65000"/>
                          </a:schemeClr>
                        </a:solidFill>
                      </a:ln>
                    </pic:spPr>
                  </pic:pic>
                </a:graphicData>
              </a:graphic>
            </wp:inline>
          </w:drawing>
        </w:r>
        <w:r w:rsidRPr="00290A57" w:rsidDel="000F1A82">
          <w:fldChar w:fldCharType="end"/>
        </w:r>
      </w:del>
      <w:ins w:id="537" w:author="hpal" w:date="2021-09-03T02:19:00Z">
        <w:r w:rsidR="000F1A82" w:rsidRPr="000F1A82">
          <w:drawing>
            <wp:inline distT="0" distB="0" distL="0" distR="0" wp14:anchorId="77AE0320" wp14:editId="325E1E1A">
              <wp:extent cx="6172200" cy="1369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72200" cy="1369060"/>
                      </a:xfrm>
                      <a:prstGeom prst="rect">
                        <a:avLst/>
                      </a:prstGeom>
                    </pic:spPr>
                  </pic:pic>
                </a:graphicData>
              </a:graphic>
            </wp:inline>
          </w:drawing>
        </w:r>
      </w:ins>
    </w:p>
    <w:p w14:paraId="608C5295" w14:textId="23E9F921" w:rsidR="00847400" w:rsidRPr="00847400" w:rsidRDefault="00847400" w:rsidP="00847400">
      <w:pPr>
        <w:pStyle w:val="Caption"/>
      </w:pPr>
      <w:r>
        <w:t xml:space="preserve">Figure 4: </w:t>
      </w:r>
      <w:r w:rsidR="002334C3">
        <w:t>Top-level Quick</w:t>
      </w:r>
      <w:r w:rsidR="00A65DE6">
        <w:t xml:space="preserve"> </w:t>
      </w:r>
      <w:r w:rsidR="002334C3">
        <w:t xml:space="preserve">Start </w:t>
      </w:r>
      <w:r w:rsidR="00A65DE6">
        <w:t>a</w:t>
      </w:r>
      <w:r w:rsidR="002334C3">
        <w:t xml:space="preserve">pps </w:t>
      </w:r>
      <w:r w:rsidR="00A65DE6">
        <w:t>f</w:t>
      </w:r>
      <w:r w:rsidR="002334C3">
        <w:t>older</w:t>
      </w:r>
    </w:p>
    <w:p w14:paraId="408A0187" w14:textId="12BC88A2" w:rsidR="004D3558" w:rsidRDefault="006863E4" w:rsidP="009C7DE2">
      <w:r>
        <w:t xml:space="preserve">Under the </w:t>
      </w:r>
      <w:proofErr w:type="spellStart"/>
      <w:r w:rsidR="00F942FB" w:rsidRPr="00F942FB">
        <w:rPr>
          <w:rStyle w:val="Filename"/>
        </w:rPr>
        <w:t>SumoLogic</w:t>
      </w:r>
      <w:proofErr w:type="spellEnd"/>
      <w:r w:rsidR="00F942FB" w:rsidRPr="00F942FB">
        <w:rPr>
          <w:rStyle w:val="Filename"/>
        </w:rPr>
        <w:t xml:space="preserve"> Amazon QuickStart Apps &lt;date&gt;</w:t>
      </w:r>
      <w:r>
        <w:t xml:space="preserve"> folder, </w:t>
      </w:r>
      <w:r w:rsidR="00CF63BB">
        <w:t xml:space="preserve">there are </w:t>
      </w:r>
      <w:r>
        <w:t>sub-folders that represent each app</w:t>
      </w:r>
      <w:r w:rsidR="00F942FB">
        <w:t>,</w:t>
      </w:r>
      <w:r>
        <w:t xml:space="preserve"> along with the date</w:t>
      </w:r>
      <w:r w:rsidR="00B80EF2">
        <w:t xml:space="preserve"> and </w:t>
      </w:r>
      <w:commentRangeStart w:id="538"/>
      <w:r>
        <w:t>timestamp</w:t>
      </w:r>
      <w:commentRangeEnd w:id="538"/>
      <w:r w:rsidR="00DE7A51">
        <w:rPr>
          <w:rStyle w:val="CommentReference"/>
        </w:rPr>
        <w:commentReference w:id="538"/>
      </w:r>
      <w:r w:rsidR="00F942FB">
        <w:t>.</w:t>
      </w:r>
    </w:p>
    <w:p w14:paraId="44A13587" w14:textId="57FA6D16" w:rsidR="007E4C55" w:rsidRDefault="000F1A82" w:rsidP="00847400">
      <w:pPr>
        <w:pStyle w:val="Picture"/>
      </w:pPr>
      <w:ins w:id="539" w:author="hpal" w:date="2021-09-03T02:25:00Z">
        <w:r>
          <w:rPr>
            <w:noProof/>
          </w:rPr>
          <w:drawing>
            <wp:inline distT="0" distB="0" distL="0" distR="0" wp14:anchorId="3D37BB16" wp14:editId="7A54BD24">
              <wp:extent cx="6172200" cy="3969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service-sumologic-ui-2021-09-03-02_24_35.png"/>
                      <pic:cNvPicPr/>
                    </pic:nvPicPr>
                    <pic:blipFill>
                      <a:blip r:embed="rId66"/>
                      <a:stretch>
                        <a:fillRect/>
                      </a:stretch>
                    </pic:blipFill>
                    <pic:spPr>
                      <a:xfrm>
                        <a:off x="0" y="0"/>
                        <a:ext cx="6172200" cy="3969385"/>
                      </a:xfrm>
                      <a:prstGeom prst="rect">
                        <a:avLst/>
                      </a:prstGeom>
                    </pic:spPr>
                  </pic:pic>
                </a:graphicData>
              </a:graphic>
            </wp:inline>
          </w:drawing>
        </w:r>
      </w:ins>
      <w:del w:id="540" w:author="hpal" w:date="2021-09-03T02:19:00Z">
        <w:r w:rsidR="007E4C55" w:rsidRPr="00290A57" w:rsidDel="000F1A82">
          <w:fldChar w:fldCharType="begin"/>
        </w:r>
        <w:r w:rsidR="007E4C55" w:rsidRPr="00290A57" w:rsidDel="000F1A82">
          <w:delInstrText xml:space="preserve"> INCLUDEPICTURE "https://assets.sumologic.com/application-content/sumo_logic_amazon_quickstart_apps.png?mtime=20191129220506" \* MERGEFORMATINET </w:delInstrText>
        </w:r>
        <w:r w:rsidR="007E4C55" w:rsidRPr="00290A57" w:rsidDel="000F1A82">
          <w:fldChar w:fldCharType="separate"/>
        </w:r>
        <w:r w:rsidR="007E4C55" w:rsidRPr="00290A57" w:rsidDel="000F1A82">
          <w:rPr>
            <w:noProof/>
          </w:rPr>
          <w:drawing>
            <wp:inline distT="0" distB="0" distL="0" distR="0" wp14:anchorId="085E38C2" wp14:editId="7C162C83">
              <wp:extent cx="6172200" cy="2755265"/>
              <wp:effectExtent l="19050" t="19050" r="19050" b="260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2200" cy="2755265"/>
                      </a:xfrm>
                      <a:prstGeom prst="rect">
                        <a:avLst/>
                      </a:prstGeom>
                      <a:noFill/>
                      <a:ln w="9525">
                        <a:solidFill>
                          <a:schemeClr val="bg1">
                            <a:lumMod val="65000"/>
                          </a:schemeClr>
                        </a:solidFill>
                      </a:ln>
                    </pic:spPr>
                  </pic:pic>
                </a:graphicData>
              </a:graphic>
            </wp:inline>
          </w:drawing>
        </w:r>
        <w:r w:rsidR="007E4C55" w:rsidRPr="00290A57" w:rsidDel="000F1A82">
          <w:fldChar w:fldCharType="end"/>
        </w:r>
      </w:del>
    </w:p>
    <w:p w14:paraId="410FFFFC" w14:textId="65D27701" w:rsidR="00847400" w:rsidRPr="00847400" w:rsidRDefault="00847400" w:rsidP="00847400">
      <w:pPr>
        <w:pStyle w:val="Caption"/>
      </w:pPr>
      <w:r>
        <w:t xml:space="preserve">Figure 5: </w:t>
      </w:r>
      <w:r w:rsidR="002334C3">
        <w:t>Individu</w:t>
      </w:r>
      <w:r w:rsidR="00A65DE6">
        <w:t xml:space="preserve">al </w:t>
      </w:r>
      <w:r w:rsidR="009E5160">
        <w:t xml:space="preserve">service </w:t>
      </w:r>
      <w:r w:rsidR="00A65DE6">
        <w:t>f</w:t>
      </w:r>
      <w:r w:rsidR="002334C3">
        <w:t>olders</w:t>
      </w:r>
    </w:p>
    <w:p w14:paraId="09697E06" w14:textId="66A5EBE5" w:rsidR="004D3558" w:rsidRDefault="00915F0E" w:rsidP="009C7DE2">
      <w:r>
        <w:t xml:space="preserve">To open </w:t>
      </w:r>
      <w:r w:rsidR="009E5160">
        <w:t xml:space="preserve">the services </w:t>
      </w:r>
      <w:r>
        <w:t xml:space="preserve">dashboard, choose its folder </w:t>
      </w:r>
      <w:r w:rsidR="007E4C55">
        <w:t xml:space="preserve">in the Sumo </w:t>
      </w:r>
      <w:r w:rsidR="006863E4">
        <w:t>Logic console</w:t>
      </w:r>
      <w:r w:rsidR="00281B00">
        <w:t xml:space="preserve">. For instance, under the </w:t>
      </w:r>
      <w:r w:rsidR="00281B00" w:rsidRPr="004C6265">
        <w:rPr>
          <w:b/>
        </w:rPr>
        <w:t xml:space="preserve">Amazon </w:t>
      </w:r>
      <w:proofErr w:type="spellStart"/>
      <w:r w:rsidR="00281B00" w:rsidRPr="004C6265">
        <w:rPr>
          <w:b/>
        </w:rPr>
        <w:t>GuardDuty</w:t>
      </w:r>
      <w:proofErr w:type="spellEnd"/>
      <w:r w:rsidR="00281B00">
        <w:t xml:space="preserve"> folder, open </w:t>
      </w:r>
      <w:r w:rsidR="00F95433">
        <w:t xml:space="preserve">the </w:t>
      </w:r>
      <w:r w:rsidR="00F95433" w:rsidRPr="00915F0E">
        <w:rPr>
          <w:b/>
        </w:rPr>
        <w:t xml:space="preserve">Amazon </w:t>
      </w:r>
      <w:proofErr w:type="spellStart"/>
      <w:r w:rsidR="00F95433" w:rsidRPr="00915F0E">
        <w:rPr>
          <w:b/>
        </w:rPr>
        <w:t>GuardDuty</w:t>
      </w:r>
      <w:proofErr w:type="spellEnd"/>
      <w:r w:rsidR="00F95433" w:rsidRPr="00915F0E">
        <w:rPr>
          <w:b/>
        </w:rPr>
        <w:t xml:space="preserve"> – Overview</w:t>
      </w:r>
      <w:r w:rsidR="00F95433">
        <w:t xml:space="preserve"> dashboard </w:t>
      </w:r>
      <w:r w:rsidR="00EF3F7D">
        <w:t xml:space="preserve">to </w:t>
      </w:r>
      <w:r w:rsidR="0073448E">
        <w:t>see</w:t>
      </w:r>
      <w:r w:rsidR="00EF3F7D">
        <w:t xml:space="preserve"> </w:t>
      </w:r>
      <w:r w:rsidR="00B00CE9">
        <w:t xml:space="preserve">detected </w:t>
      </w:r>
      <w:r w:rsidR="00EF3F7D">
        <w:t>threats</w:t>
      </w:r>
      <w:r>
        <w:t>.</w:t>
      </w:r>
      <w:ins w:id="541" w:author="Arun Patyal" w:date="2021-09-01T18:02:00Z">
        <w:r w:rsidR="00B86E54">
          <w:softHyphen/>
        </w:r>
      </w:ins>
    </w:p>
    <w:p w14:paraId="7BD3733A" w14:textId="5DA9EB1C" w:rsidR="00290A57" w:rsidRDefault="00290A57" w:rsidP="00847400">
      <w:pPr>
        <w:pStyle w:val="Picture"/>
      </w:pPr>
      <w:r>
        <w:lastRenderedPageBreak/>
        <w:fldChar w:fldCharType="begin"/>
      </w:r>
      <w:r>
        <w:instrText xml:space="preserve"> INCLUDEPICTURE "https://help.sumologic.com/@api/deki/files/5850/AWS_GuardDuty-Overview2.png?revision=1" \* MERGEFORMATINET </w:instrText>
      </w:r>
      <w:r>
        <w:fldChar w:fldCharType="separate"/>
      </w:r>
      <w:r>
        <w:rPr>
          <w:noProof/>
        </w:rPr>
        <w:drawing>
          <wp:inline distT="0" distB="0" distL="0" distR="0" wp14:anchorId="2E5E89A6" wp14:editId="0FAA8500">
            <wp:extent cx="6172200" cy="3422015"/>
            <wp:effectExtent l="0" t="0" r="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2200" cy="3422015"/>
                    </a:xfrm>
                    <a:prstGeom prst="rect">
                      <a:avLst/>
                    </a:prstGeom>
                    <a:noFill/>
                    <a:ln>
                      <a:noFill/>
                    </a:ln>
                  </pic:spPr>
                </pic:pic>
              </a:graphicData>
            </a:graphic>
          </wp:inline>
        </w:drawing>
      </w:r>
      <w:r>
        <w:fldChar w:fldCharType="end"/>
      </w:r>
    </w:p>
    <w:p w14:paraId="5AAD6B4F" w14:textId="365F5A4D" w:rsidR="00847400" w:rsidRPr="00847400" w:rsidRDefault="00847400" w:rsidP="00847400">
      <w:pPr>
        <w:pStyle w:val="Caption"/>
      </w:pPr>
      <w:r>
        <w:t>Figure 6</w:t>
      </w:r>
      <w:r w:rsidR="002334C3">
        <w:t xml:space="preserve">: </w:t>
      </w:r>
      <w:r w:rsidR="00EB0DFC">
        <w:t xml:space="preserve">Amazon </w:t>
      </w:r>
      <w:proofErr w:type="spellStart"/>
      <w:r w:rsidR="00EB0DFC">
        <w:t>GuardDuty</w:t>
      </w:r>
      <w:proofErr w:type="spellEnd"/>
      <w:r w:rsidR="00EB0DFC">
        <w:t xml:space="preserve"> </w:t>
      </w:r>
      <w:r w:rsidR="00DA5A64">
        <w:t>dashboard</w:t>
      </w:r>
    </w:p>
    <w:p w14:paraId="7B65531B" w14:textId="57C6C6A5" w:rsidR="002054DE" w:rsidRDefault="003F6428" w:rsidP="00AE703A">
      <w:pPr>
        <w:pStyle w:val="Heading1"/>
      </w:pPr>
      <w:bookmarkStart w:id="542" w:name="_Toc41983709"/>
      <w:r>
        <w:t>Best practices for u</w:t>
      </w:r>
      <w:r w:rsidR="002C7C82">
        <w:t xml:space="preserve">sing </w:t>
      </w:r>
      <w:r w:rsidR="002054DE">
        <w:t>Sumo Logic Security Integrations</w:t>
      </w:r>
      <w:bookmarkEnd w:id="542"/>
    </w:p>
    <w:p w14:paraId="2F1467D3" w14:textId="75F075D2" w:rsidR="004D3558" w:rsidRDefault="0073448E" w:rsidP="009C7DE2">
      <w:r>
        <w:t xml:space="preserve">At the end of </w:t>
      </w:r>
      <w:r w:rsidR="0039400C">
        <w:t xml:space="preserve">the </w:t>
      </w:r>
      <w:r>
        <w:t>deployment, if you want to</w:t>
      </w:r>
      <w:r w:rsidR="00D32BB2">
        <w:t xml:space="preserve"> use this Quick</w:t>
      </w:r>
      <w:r w:rsidR="00915F0E">
        <w:t xml:space="preserve"> </w:t>
      </w:r>
      <w:r w:rsidR="00D32BB2">
        <w:t xml:space="preserve">Start across multiple AWS accounts and </w:t>
      </w:r>
      <w:r w:rsidR="00915F0E">
        <w:t>Regions</w:t>
      </w:r>
      <w:r w:rsidR="00D32BB2">
        <w:t xml:space="preserve">, rename the top-level parent folder </w:t>
      </w:r>
      <w:r>
        <w:t>of</w:t>
      </w:r>
      <w:r w:rsidR="00915F0E">
        <w:t xml:space="preserve"> your Sumo Logic account </w:t>
      </w:r>
      <w:r w:rsidR="00D32BB2">
        <w:t xml:space="preserve">(under your </w:t>
      </w:r>
      <w:r w:rsidR="00DA5A64">
        <w:t>p</w:t>
      </w:r>
      <w:r w:rsidR="00D32BB2">
        <w:t xml:space="preserve">ersonal folder) to reflect the correct account and </w:t>
      </w:r>
      <w:r w:rsidR="00915F0E">
        <w:t>R</w:t>
      </w:r>
      <w:r w:rsidR="00D32BB2">
        <w:t>egion.</w:t>
      </w:r>
      <w:bookmarkStart w:id="543" w:name="_Toc481076941"/>
    </w:p>
    <w:bookmarkEnd w:id="543"/>
    <w:p w14:paraId="3AED1A61" w14:textId="4BFC5DD8" w:rsidR="004D3558" w:rsidRDefault="00513B09" w:rsidP="009C7DE2">
      <w:r>
        <w:t xml:space="preserve">For </w:t>
      </w:r>
      <w:r w:rsidR="00462C07">
        <w:t xml:space="preserve">each </w:t>
      </w:r>
      <w:r>
        <w:t>S3 bucket</w:t>
      </w:r>
      <w:r w:rsidR="007E01E9">
        <w:t>,</w:t>
      </w:r>
      <w:r>
        <w:t xml:space="preserve"> </w:t>
      </w:r>
      <w:r w:rsidR="007E01E9">
        <w:t>follow</w:t>
      </w:r>
      <w:r>
        <w:t xml:space="preserve"> </w:t>
      </w:r>
      <w:r w:rsidR="007E01E9">
        <w:t xml:space="preserve">the </w:t>
      </w:r>
      <w:hyperlink r:id="rId69" w:history="1">
        <w:r w:rsidR="007E01E9" w:rsidRPr="00513B09">
          <w:rPr>
            <w:rStyle w:val="Hyperlink"/>
          </w:rPr>
          <w:t>AWS documentation</w:t>
        </w:r>
      </w:hyperlink>
      <w:r w:rsidR="007E01E9">
        <w:t xml:space="preserve"> </w:t>
      </w:r>
      <w:r>
        <w:t xml:space="preserve">best practices to </w:t>
      </w:r>
      <w:r w:rsidR="007E01E9">
        <w:t>secure</w:t>
      </w:r>
      <w:r>
        <w:t xml:space="preserve"> all </w:t>
      </w:r>
      <w:r w:rsidR="0073448E">
        <w:t xml:space="preserve">of your </w:t>
      </w:r>
      <w:r w:rsidR="00DA5A64">
        <w:t xml:space="preserve">S3 </w:t>
      </w:r>
      <w:r>
        <w:t>objects.</w:t>
      </w:r>
      <w:r w:rsidR="0073448E">
        <w:t xml:space="preserve"> </w:t>
      </w:r>
      <w:r w:rsidR="00760C5A">
        <w:t xml:space="preserve">Sumo Logic Security Integrations </w:t>
      </w:r>
      <w:r w:rsidR="00DA5A64">
        <w:t>can</w:t>
      </w:r>
      <w:r w:rsidR="00760C5A">
        <w:t xml:space="preserve"> monitor the following security and compliance aspects of your AWS environment:</w:t>
      </w:r>
    </w:p>
    <w:p w14:paraId="3519CF02" w14:textId="67F5F153" w:rsidR="004D3558" w:rsidRDefault="005A1E61" w:rsidP="009C7DE2">
      <w:pPr>
        <w:pStyle w:val="ListBullet"/>
      </w:pPr>
      <w:r>
        <w:t>T</w:t>
      </w:r>
      <w:r w:rsidR="00760C5A">
        <w:t>hreat</w:t>
      </w:r>
      <w:r>
        <w:t xml:space="preserve"> monitoring</w:t>
      </w:r>
      <w:r w:rsidR="00760C5A">
        <w:t xml:space="preserve"> </w:t>
      </w:r>
      <w:r w:rsidR="00F42521">
        <w:t>and other security findings</w:t>
      </w:r>
    </w:p>
    <w:p w14:paraId="3A275C6A" w14:textId="378FF0D1" w:rsidR="004D3558" w:rsidRDefault="00760C5A" w:rsidP="009C7DE2">
      <w:pPr>
        <w:pStyle w:val="ListBullet"/>
      </w:pPr>
      <w:r>
        <w:t xml:space="preserve">Configuration and </w:t>
      </w:r>
      <w:r w:rsidR="005A1E61">
        <w:t>audit</w:t>
      </w:r>
    </w:p>
    <w:p w14:paraId="13111C70" w14:textId="79758648" w:rsidR="004D3558" w:rsidRDefault="00760C5A" w:rsidP="009C7DE2">
      <w:pPr>
        <w:pStyle w:val="ListBullet"/>
      </w:pPr>
      <w:r>
        <w:t xml:space="preserve">PCI </w:t>
      </w:r>
      <w:r w:rsidR="002334C3">
        <w:t xml:space="preserve">DSS </w:t>
      </w:r>
      <w:r w:rsidR="005A1E61">
        <w:t xml:space="preserve">compliance </w:t>
      </w:r>
    </w:p>
    <w:p w14:paraId="5C82C15B" w14:textId="15511A36" w:rsidR="00760C5A" w:rsidRDefault="00760C5A" w:rsidP="009C7DE2">
      <w:pPr>
        <w:pStyle w:val="ListBullet"/>
      </w:pPr>
      <w:r>
        <w:t xml:space="preserve">CIS </w:t>
      </w:r>
      <w:r w:rsidR="002334C3">
        <w:t xml:space="preserve">AWS </w:t>
      </w:r>
      <w:r w:rsidR="005A1E61">
        <w:t>compliance</w:t>
      </w:r>
    </w:p>
    <w:p w14:paraId="7006055A" w14:textId="2CD38BC0" w:rsidR="006321EE" w:rsidRDefault="00194F8D" w:rsidP="0039400C">
      <w:pPr>
        <w:pStyle w:val="Heading1"/>
      </w:pPr>
      <w:bookmarkStart w:id="544" w:name="_Toc41983710"/>
      <w:r>
        <w:lastRenderedPageBreak/>
        <w:t>FAQ</w:t>
      </w:r>
      <w:bookmarkEnd w:id="544"/>
    </w:p>
    <w:p w14:paraId="127CA492" w14:textId="0A073A40" w:rsidR="004D3558" w:rsidRDefault="008F367B" w:rsidP="0039400C">
      <w:pPr>
        <w:keepNext/>
        <w:keepLines/>
        <w:spacing w:after="60"/>
      </w:pPr>
      <w:r w:rsidRPr="00BF0F99">
        <w:rPr>
          <w:b/>
          <w:color w:val="FF9900"/>
        </w:rPr>
        <w:t>Q.</w:t>
      </w:r>
      <w:r>
        <w:t xml:space="preserve"> I encountered a </w:t>
      </w:r>
      <w:r w:rsidRPr="0038078A">
        <w:rPr>
          <w:b/>
        </w:rPr>
        <w:t>CREATE_FAILED</w:t>
      </w:r>
      <w:r>
        <w:t xml:space="preserve"> error when I launched the Quick Start.</w:t>
      </w:r>
    </w:p>
    <w:p w14:paraId="0A51392A" w14:textId="52525083" w:rsidR="00E50DE4" w:rsidRDefault="008F367B" w:rsidP="0039400C">
      <w:pPr>
        <w:keepNext/>
        <w:keepLines/>
      </w:pPr>
      <w:r w:rsidRPr="00BF0F99">
        <w:rPr>
          <w:b/>
          <w:color w:val="FF9900"/>
        </w:rPr>
        <w:t>A.</w:t>
      </w:r>
      <w:r w:rsidRPr="008F367B">
        <w:rPr>
          <w:color w:val="F79646" w:themeColor="accent6"/>
        </w:rPr>
        <w:t xml:space="preserve"> </w:t>
      </w:r>
      <w:r>
        <w:t>If AWS CloudFormation fails to create the stack, w</w:t>
      </w:r>
      <w:r w:rsidR="00E50DE4">
        <w:t xml:space="preserve">e recommend that you relaunch the template with </w:t>
      </w:r>
      <w:r w:rsidR="00E50DE4" w:rsidRPr="006535E0">
        <w:rPr>
          <w:b/>
        </w:rPr>
        <w:t>Rollback on failure</w:t>
      </w:r>
      <w:r w:rsidR="00E50DE4">
        <w:t xml:space="preserve"> set to </w:t>
      </w:r>
      <w:r w:rsidR="00DA5A64">
        <w:rPr>
          <w:b/>
        </w:rPr>
        <w:t>Disabled</w:t>
      </w:r>
      <w:r w:rsidR="00E50DE4">
        <w:t xml:space="preserve">. (This setting is under </w:t>
      </w:r>
      <w:r w:rsidR="00E50DE4" w:rsidRPr="00795C7E">
        <w:rPr>
          <w:b/>
        </w:rPr>
        <w:t>Advanced</w:t>
      </w:r>
      <w:r w:rsidR="00E50DE4">
        <w:t xml:space="preserve"> in the AWS CloudFormation console, </w:t>
      </w:r>
      <w:r w:rsidR="00E50DE4" w:rsidRPr="00795C7E">
        <w:rPr>
          <w:b/>
        </w:rPr>
        <w:t>Options</w:t>
      </w:r>
      <w:r w:rsidR="00E50DE4">
        <w:t xml:space="preserve"> page.) With this setting, the stack’s state </w:t>
      </w:r>
      <w:r w:rsidR="002D5A1C">
        <w:t>is</w:t>
      </w:r>
      <w:r w:rsidR="00E50DE4">
        <w:t xml:space="preserve"> retained and the instance </w:t>
      </w:r>
      <w:r w:rsidR="002D5A1C">
        <w:t>is</w:t>
      </w:r>
      <w:r w:rsidR="00E50DE4">
        <w:t xml:space="preserve"> left running, so </w:t>
      </w:r>
      <w:r w:rsidR="00E50DE4" w:rsidRPr="00CD7FFC">
        <w:t>you can troubleshoot</w:t>
      </w:r>
      <w:r w:rsidR="00E50DE4">
        <w:t xml:space="preserve"> the issue. </w:t>
      </w:r>
      <w:r w:rsidR="00742261">
        <w:t>(</w:t>
      </w:r>
      <w:r w:rsidR="000A2097">
        <w:t>For Windows, l</w:t>
      </w:r>
      <w:r w:rsidR="00742261">
        <w:t xml:space="preserve">ook at the log files in </w:t>
      </w:r>
      <w:r w:rsidR="00742261" w:rsidRPr="00DC1D9E">
        <w:rPr>
          <w:rStyle w:val="Filename"/>
          <w:rFonts w:eastAsiaTheme="majorEastAsia"/>
        </w:rPr>
        <w:t>%</w:t>
      </w:r>
      <w:proofErr w:type="spellStart"/>
      <w:r w:rsidR="00742261" w:rsidRPr="00DC1D9E">
        <w:rPr>
          <w:rStyle w:val="Filename"/>
          <w:rFonts w:eastAsiaTheme="majorEastAsia"/>
        </w:rPr>
        <w:t>ProgramFiles</w:t>
      </w:r>
      <w:proofErr w:type="spellEnd"/>
      <w:r w:rsidR="00742261" w:rsidRPr="00DC1D9E">
        <w:rPr>
          <w:rStyle w:val="Filename"/>
          <w:rFonts w:eastAsiaTheme="majorEastAsia"/>
        </w:rPr>
        <w:t>%\Amazon\EC2ConfigService</w:t>
      </w:r>
      <w:r w:rsidR="00742261">
        <w:t xml:space="preserve"> and </w:t>
      </w:r>
      <w:r w:rsidR="00742261" w:rsidRPr="00DC1D9E">
        <w:rPr>
          <w:rStyle w:val="Filename"/>
          <w:rFonts w:eastAsiaTheme="majorEastAsia"/>
        </w:rPr>
        <w:t>C:\cfn\log</w:t>
      </w:r>
      <w:r w:rsidR="00742261">
        <w:t>.)</w:t>
      </w:r>
    </w:p>
    <w:p w14:paraId="690ABD3F" w14:textId="55F14A2E" w:rsidR="00E50DE4" w:rsidRDefault="00E50DE4" w:rsidP="00CC4708">
      <w:pPr>
        <w:pStyle w:val="Note"/>
      </w:pPr>
      <w:r w:rsidRPr="006535E0">
        <w:rPr>
          <w:b/>
        </w:rPr>
        <w:t>Important</w:t>
      </w:r>
      <w:r w:rsidR="00937B31">
        <w:rPr>
          <w:b/>
        </w:rPr>
        <w:t>:</w:t>
      </w:r>
      <w:r w:rsidRPr="006535E0">
        <w:t xml:space="preserve"> </w:t>
      </w:r>
      <w:r>
        <w:t xml:space="preserve">When you set </w:t>
      </w:r>
      <w:r w:rsidRPr="006535E0">
        <w:rPr>
          <w:b/>
        </w:rPr>
        <w:t>Rollback on failure</w:t>
      </w:r>
      <w:r>
        <w:t xml:space="preserve"> to </w:t>
      </w:r>
      <w:r w:rsidR="00DA5A64">
        <w:rPr>
          <w:b/>
        </w:rPr>
        <w:t>Disabled</w:t>
      </w:r>
      <w:r w:rsidR="006A482F">
        <w:t xml:space="preserve">, you </w:t>
      </w:r>
      <w:r>
        <w:t xml:space="preserve">continue to incur AWS charges for </w:t>
      </w:r>
      <w:r w:rsidR="00DA5A64">
        <w:t xml:space="preserve">the </w:t>
      </w:r>
      <w:r>
        <w:t xml:space="preserve">stack. Please </w:t>
      </w:r>
      <w:r w:rsidR="00EA03D4">
        <w:t>ensure</w:t>
      </w:r>
      <w:r>
        <w:t xml:space="preserve"> </w:t>
      </w:r>
      <w:r w:rsidR="006A482F">
        <w:t>to delete the stack when you finish</w:t>
      </w:r>
      <w:r>
        <w:t xml:space="preserve"> troubleshooting.</w:t>
      </w:r>
    </w:p>
    <w:p w14:paraId="52C22B23" w14:textId="3703CB73" w:rsidR="004D3558" w:rsidRDefault="00E50DE4" w:rsidP="00DC3E03">
      <w:pPr>
        <w:spacing w:before="280"/>
      </w:pPr>
      <w:r>
        <w:t xml:space="preserve">For additional information, see </w:t>
      </w:r>
      <w:hyperlink r:id="rId70" w:history="1">
        <w:r w:rsidRPr="00E50DE4">
          <w:rPr>
            <w:rStyle w:val="Hyperlink"/>
            <w:rFonts w:cs="Arial"/>
          </w:rPr>
          <w:t>Troubleshooting AWS CloudFormation</w:t>
        </w:r>
      </w:hyperlink>
      <w:r>
        <w:t xml:space="preserve"> on the AWS </w:t>
      </w:r>
      <w:r w:rsidR="00C010F5">
        <w:t>website</w:t>
      </w:r>
      <w:r>
        <w:t>.</w:t>
      </w:r>
    </w:p>
    <w:p w14:paraId="7C0FF771" w14:textId="11CDBF67" w:rsidR="004B313D" w:rsidRPr="008F367B" w:rsidRDefault="004B313D" w:rsidP="0039400C">
      <w:pPr>
        <w:keepLines/>
        <w:spacing w:after="60"/>
      </w:pPr>
      <w:r w:rsidRPr="00BF0F99">
        <w:rPr>
          <w:b/>
          <w:color w:val="FF9900"/>
        </w:rPr>
        <w:t>Q.</w:t>
      </w:r>
      <w:r>
        <w:t xml:space="preserve"> I encountered a size limitation error when I deployed the AWS Cl</w:t>
      </w:r>
      <w:r w:rsidR="00656DC4">
        <w:t>oudF</w:t>
      </w:r>
      <w:r>
        <w:t>ormation templates.</w:t>
      </w:r>
    </w:p>
    <w:p w14:paraId="57E968F9" w14:textId="26AD44AE" w:rsidR="00304F21" w:rsidRDefault="004B313D" w:rsidP="0039400C">
      <w:pPr>
        <w:keepLines/>
        <w:spacing w:after="400"/>
      </w:pPr>
      <w:r w:rsidRPr="00BF0F99">
        <w:rPr>
          <w:b/>
          <w:color w:val="FF9900"/>
        </w:rPr>
        <w:t>A.</w:t>
      </w:r>
      <w:r w:rsidRPr="008F367B">
        <w:rPr>
          <w:color w:val="F79646" w:themeColor="accent6"/>
        </w:rPr>
        <w:t xml:space="preserve"> </w:t>
      </w:r>
      <w:r w:rsidRPr="00BA09F6">
        <w:t xml:space="preserve">We recommend that you launch the Quick Start templates from the </w:t>
      </w:r>
      <w:r w:rsidR="003502F5">
        <w:t>links in this guide</w:t>
      </w:r>
      <w:r w:rsidRPr="00BA09F6">
        <w:t xml:space="preserve"> or from another S3 bucket. If you deploy the templates from a local copy on your computer or from a non-S3 location, you might encounter template size limitations.</w:t>
      </w:r>
      <w:r>
        <w:t xml:space="preserve"> For more information about AWS CloudFormation </w:t>
      </w:r>
      <w:r w:rsidR="00EE0D6A">
        <w:t>quota</w:t>
      </w:r>
      <w:r>
        <w:t xml:space="preserve">s, see the </w:t>
      </w:r>
      <w:hyperlink r:id="rId71" w:history="1">
        <w:r w:rsidRPr="00BA09F6">
          <w:rPr>
            <w:rStyle w:val="Hyperlink"/>
          </w:rPr>
          <w:t>AWS documentation</w:t>
        </w:r>
      </w:hyperlink>
      <w:r>
        <w:t>.</w:t>
      </w:r>
    </w:p>
    <w:p w14:paraId="2A344DCD" w14:textId="16D9AEB0" w:rsidR="00E7613C" w:rsidRDefault="006D0CD8" w:rsidP="00AE703A">
      <w:pPr>
        <w:pStyle w:val="Heading1"/>
      </w:pPr>
      <w:bookmarkStart w:id="545" w:name="_Toc41983711"/>
      <w:r>
        <w:t>Send us feedback</w:t>
      </w:r>
      <w:bookmarkEnd w:id="545"/>
    </w:p>
    <w:p w14:paraId="36919498" w14:textId="608F57EE" w:rsidR="00384C28" w:rsidRDefault="00384C28" w:rsidP="00CC4708">
      <w:pPr>
        <w:spacing w:after="400"/>
      </w:pPr>
      <w:r>
        <w:t xml:space="preserve">To post feedback, submit feature ideas, or report bugs, use the </w:t>
      </w:r>
      <w:r w:rsidRPr="005C0CE3">
        <w:rPr>
          <w:rFonts w:eastAsiaTheme="majorEastAsia"/>
          <w:b/>
        </w:rPr>
        <w:t>Issues</w:t>
      </w:r>
      <w:r>
        <w:t xml:space="preserve"> section of the </w:t>
      </w:r>
      <w:hyperlink r:id="rId72" w:history="1">
        <w:r w:rsidRPr="009B4025">
          <w:rPr>
            <w:rStyle w:val="Hyperlink"/>
          </w:rPr>
          <w:t>GitHub repository</w:t>
        </w:r>
      </w:hyperlink>
      <w:r>
        <w:t xml:space="preserve"> for this Quick Start. If you’d like to submit code, please review the </w:t>
      </w:r>
      <w:hyperlink r:id="rId73" w:history="1">
        <w:r>
          <w:rPr>
            <w:rStyle w:val="Hyperlink"/>
            <w:rFonts w:eastAsiaTheme="majorEastAsia"/>
          </w:rPr>
          <w:t>Quick Start Contributor’s Guide</w:t>
        </w:r>
      </w:hyperlink>
      <w:r>
        <w:t>.</w:t>
      </w:r>
    </w:p>
    <w:p w14:paraId="2E1F1247" w14:textId="7D062676" w:rsidR="00AE2FE8" w:rsidRDefault="006D0CD8" w:rsidP="00AE703A">
      <w:pPr>
        <w:pStyle w:val="Heading1"/>
      </w:pPr>
      <w:bookmarkStart w:id="546" w:name="_Toc41983712"/>
      <w:r>
        <w:t>Additional r</w:t>
      </w:r>
      <w:r w:rsidR="00AE2FE8">
        <w:t>esources</w:t>
      </w:r>
      <w:bookmarkEnd w:id="546"/>
    </w:p>
    <w:p w14:paraId="5D2B7DC0" w14:textId="67C48212" w:rsidR="00C6220F" w:rsidRPr="002631EA" w:rsidRDefault="00C6220F" w:rsidP="00C6220F">
      <w:pPr>
        <w:spacing w:after="120"/>
        <w:rPr>
          <w:rStyle w:val="Run-inhead"/>
        </w:rPr>
      </w:pPr>
      <w:bookmarkStart w:id="547" w:name="_Toc470792051"/>
      <w:bookmarkStart w:id="548" w:name="_Toc470793187"/>
      <w:r w:rsidRPr="002631EA">
        <w:rPr>
          <w:rStyle w:val="Run-inhead"/>
        </w:rPr>
        <w:t>AWS resources</w:t>
      </w:r>
    </w:p>
    <w:p w14:paraId="68841E04" w14:textId="1650EB7F" w:rsidR="00C6220F" w:rsidRPr="00C6220F" w:rsidRDefault="00C6220F" w:rsidP="00C6220F">
      <w:pPr>
        <w:pStyle w:val="ListBullet"/>
      </w:pPr>
      <w:r w:rsidRPr="00C6220F">
        <w:rPr>
          <w:rStyle w:val="Hyperlink"/>
        </w:rPr>
        <w:fldChar w:fldCharType="begin"/>
      </w:r>
      <w:r w:rsidRPr="00C6220F">
        <w:rPr>
          <w:rStyle w:val="Hyperlink"/>
        </w:rPr>
        <w:instrText>HYPERLINK "https://aws.amazon.com/getting-started/"</w:instrText>
      </w:r>
      <w:r w:rsidRPr="00C6220F">
        <w:rPr>
          <w:rStyle w:val="Hyperlink"/>
        </w:rPr>
        <w:fldChar w:fldCharType="separate"/>
      </w:r>
      <w:r w:rsidRPr="00C6220F">
        <w:rPr>
          <w:rStyle w:val="Hyperlink"/>
        </w:rPr>
        <w:t>Getting Started Resource Center</w:t>
      </w:r>
    </w:p>
    <w:p w14:paraId="2F80758B" w14:textId="22A07288" w:rsidR="00C6220F" w:rsidRPr="003C1874" w:rsidRDefault="00C6220F" w:rsidP="003C1874">
      <w:pPr>
        <w:pStyle w:val="ListBullet"/>
        <w:rPr>
          <w:rStyle w:val="Hyperlink"/>
          <w:color w:val="212120"/>
          <w:u w:val="none"/>
        </w:rPr>
      </w:pPr>
      <w:r w:rsidRPr="00C6220F">
        <w:rPr>
          <w:rStyle w:val="Hyperlink"/>
        </w:rPr>
        <w:fldChar w:fldCharType="end"/>
      </w:r>
      <w:hyperlink r:id="rId74" w:history="1">
        <w:r>
          <w:rPr>
            <w:rStyle w:val="Hyperlink"/>
          </w:rPr>
          <w:t>AWS General Reference</w:t>
        </w:r>
      </w:hyperlink>
    </w:p>
    <w:p w14:paraId="00568FF8" w14:textId="61B23E3E" w:rsidR="003C1874" w:rsidRPr="00FE0C91" w:rsidRDefault="00065EA0" w:rsidP="003C1874">
      <w:pPr>
        <w:pStyle w:val="ListBullet"/>
      </w:pPr>
      <w:hyperlink r:id="rId75" w:history="1">
        <w:r w:rsidR="003C1874">
          <w:rPr>
            <w:rStyle w:val="Hyperlink"/>
          </w:rPr>
          <w:t>AWS Glossary</w:t>
        </w:r>
      </w:hyperlink>
    </w:p>
    <w:p w14:paraId="56C613B3" w14:textId="71D13ADA" w:rsidR="00163BF4" w:rsidRPr="002631EA" w:rsidRDefault="00163BF4" w:rsidP="003C1874">
      <w:pPr>
        <w:keepNext/>
        <w:spacing w:before="280" w:after="120"/>
        <w:rPr>
          <w:rStyle w:val="Run-inhead"/>
        </w:rPr>
      </w:pPr>
      <w:r w:rsidRPr="002631EA">
        <w:rPr>
          <w:rStyle w:val="Run-inhead"/>
        </w:rPr>
        <w:t>AWS services</w:t>
      </w:r>
      <w:r w:rsidR="00CB2CA4">
        <w:rPr>
          <w:rStyle w:val="Run-inhead"/>
        </w:rPr>
        <w:t xml:space="preserve"> used by the deployment</w:t>
      </w:r>
    </w:p>
    <w:p w14:paraId="509A5C56" w14:textId="48CA3E27" w:rsidR="00C6220F" w:rsidRPr="00C6220F" w:rsidRDefault="00C6220F" w:rsidP="00C6220F">
      <w:pPr>
        <w:pStyle w:val="ListBullet"/>
      </w:pPr>
      <w:r>
        <w:fldChar w:fldCharType="begin"/>
      </w:r>
      <w:r>
        <w:instrText xml:space="preserve"> HYPERLINK "https://docs.aws.amazon.com/cloudformation/" </w:instrText>
      </w:r>
      <w:r>
        <w:fldChar w:fldCharType="separate"/>
      </w:r>
      <w:r w:rsidRPr="00C6220F">
        <w:rPr>
          <w:rStyle w:val="Hyperlink"/>
        </w:rPr>
        <w:t>AWS CloudFormation</w:t>
      </w:r>
    </w:p>
    <w:p w14:paraId="7DFDBD18" w14:textId="61541432" w:rsidR="004D3558" w:rsidRDefault="00C6220F" w:rsidP="00CB2CA4">
      <w:pPr>
        <w:pStyle w:val="ListBullet"/>
      </w:pPr>
      <w:r>
        <w:fldChar w:fldCharType="end"/>
      </w:r>
      <w:r w:rsidR="00DF1DA3" w:rsidRPr="00DF1DA3">
        <w:rPr>
          <w:rStyle w:val="Hyperlink"/>
        </w:rPr>
        <w:t xml:space="preserve"> </w:t>
      </w:r>
      <w:r w:rsidR="00DF1DA3">
        <w:rPr>
          <w:rStyle w:val="Hyperlink"/>
        </w:rPr>
        <w:t xml:space="preserve">AWS </w:t>
      </w:r>
      <w:hyperlink r:id="rId76" w:history="1">
        <w:r w:rsidR="00DF1DA3" w:rsidRPr="00DF1DA3">
          <w:rPr>
            <w:rStyle w:val="Hyperlink"/>
          </w:rPr>
          <w:t>CloudWatch</w:t>
        </w:r>
      </w:hyperlink>
    </w:p>
    <w:p w14:paraId="67439DED" w14:textId="2C1E764B" w:rsidR="003C1874" w:rsidRDefault="00065EA0" w:rsidP="003C1874">
      <w:pPr>
        <w:pStyle w:val="ListBullet"/>
      </w:pPr>
      <w:hyperlink r:id="rId77" w:history="1">
        <w:r w:rsidR="00CB2CA4">
          <w:rPr>
            <w:rStyle w:val="Hyperlink"/>
          </w:rPr>
          <w:t>AWS IAM</w:t>
        </w:r>
      </w:hyperlink>
    </w:p>
    <w:p w14:paraId="0388ACB5" w14:textId="77777777" w:rsidR="00DF1DA3" w:rsidRDefault="00065EA0" w:rsidP="00DF1DA3">
      <w:pPr>
        <w:pStyle w:val="ListBullet"/>
      </w:pPr>
      <w:hyperlink r:id="rId78" w:history="1">
        <w:r w:rsidR="00DF1DA3" w:rsidRPr="00DF1DA3">
          <w:rPr>
            <w:rStyle w:val="Hyperlink"/>
          </w:rPr>
          <w:t>Amazon SNS</w:t>
        </w:r>
      </w:hyperlink>
    </w:p>
    <w:p w14:paraId="62D359F2" w14:textId="4F5FD416" w:rsidR="00B80528" w:rsidRPr="00B47A46" w:rsidRDefault="00065EA0" w:rsidP="00DF1DA3">
      <w:pPr>
        <w:pStyle w:val="ListBullet"/>
        <w:rPr>
          <w:rStyle w:val="Hyperlink"/>
          <w:color w:val="212120"/>
          <w:u w:val="none"/>
        </w:rPr>
      </w:pPr>
      <w:hyperlink r:id="rId79" w:history="1">
        <w:r w:rsidR="00B80528" w:rsidRPr="00DF1DA3">
          <w:rPr>
            <w:rStyle w:val="Hyperlink"/>
          </w:rPr>
          <w:t>AWS Lambda</w:t>
        </w:r>
      </w:hyperlink>
    </w:p>
    <w:p w14:paraId="1C86E2A3" w14:textId="1909B77B" w:rsidR="004876AD" w:rsidRDefault="00065EA0" w:rsidP="004876AD">
      <w:pPr>
        <w:pStyle w:val="ListBullet"/>
      </w:pPr>
      <w:hyperlink r:id="rId80" w:history="1">
        <w:r w:rsidR="004876AD" w:rsidRPr="004876AD">
          <w:rPr>
            <w:rStyle w:val="Hyperlink"/>
          </w:rPr>
          <w:t>Amazon Kinesis Data Firehose</w:t>
        </w:r>
      </w:hyperlink>
    </w:p>
    <w:p w14:paraId="66C17445" w14:textId="7BA24D92" w:rsidR="00DF1DA3" w:rsidRDefault="00065EA0" w:rsidP="004876AD">
      <w:pPr>
        <w:pStyle w:val="ListBullet"/>
      </w:pPr>
      <w:hyperlink r:id="rId81" w:history="1">
        <w:r w:rsidR="00DF1DA3">
          <w:rPr>
            <w:rStyle w:val="Hyperlink"/>
          </w:rPr>
          <w:t>Amazon S3</w:t>
        </w:r>
      </w:hyperlink>
    </w:p>
    <w:p w14:paraId="7ED32D8D" w14:textId="459CDB0D" w:rsidR="00163BF4" w:rsidRPr="002631EA" w:rsidRDefault="005A1E61" w:rsidP="00163BF4">
      <w:pPr>
        <w:spacing w:before="280" w:after="120"/>
        <w:rPr>
          <w:rStyle w:val="Run-inhead"/>
        </w:rPr>
      </w:pPr>
      <w:r>
        <w:rPr>
          <w:rStyle w:val="Run-inhead"/>
        </w:rPr>
        <w:t>Sumo Logic</w:t>
      </w:r>
      <w:r w:rsidR="00163BF4" w:rsidRPr="002631EA">
        <w:rPr>
          <w:rStyle w:val="Run-inhead"/>
        </w:rPr>
        <w:t xml:space="preserve"> documentation</w:t>
      </w:r>
    </w:p>
    <w:p w14:paraId="38D45284" w14:textId="77777777" w:rsidR="009C7DE2" w:rsidRDefault="00065EA0" w:rsidP="009C7DE2">
      <w:pPr>
        <w:pStyle w:val="ListBullet"/>
      </w:pPr>
      <w:hyperlink r:id="rId82" w:history="1">
        <w:r w:rsidR="009C7DE2" w:rsidRPr="00513B09">
          <w:rPr>
            <w:rStyle w:val="Hyperlink"/>
          </w:rPr>
          <w:t>Sumo Logic Amazon and AWS apps</w:t>
        </w:r>
      </w:hyperlink>
    </w:p>
    <w:p w14:paraId="446E5204" w14:textId="77777777" w:rsidR="009C7DE2" w:rsidRDefault="00065EA0" w:rsidP="009C7DE2">
      <w:pPr>
        <w:pStyle w:val="ListBullet"/>
      </w:pPr>
      <w:hyperlink r:id="rId83" w:history="1">
        <w:r w:rsidR="009C7DE2" w:rsidRPr="00513B09">
          <w:rPr>
            <w:rStyle w:val="Hyperlink"/>
          </w:rPr>
          <w:t>Sumo Logic Doc Hub</w:t>
        </w:r>
      </w:hyperlink>
    </w:p>
    <w:p w14:paraId="06876F57" w14:textId="0092F2E2" w:rsidR="00163BF4" w:rsidRPr="00A169F7" w:rsidRDefault="00065EA0" w:rsidP="005A1E61">
      <w:pPr>
        <w:pStyle w:val="ListBullet"/>
      </w:pPr>
      <w:hyperlink r:id="rId84" w:history="1">
        <w:r w:rsidR="009C7DE2">
          <w:rPr>
            <w:rStyle w:val="Hyperlink"/>
          </w:rPr>
          <w:t>Sumo Logic Cloud SIEM</w:t>
        </w:r>
      </w:hyperlink>
    </w:p>
    <w:p w14:paraId="14C70C7D" w14:textId="24C66A53" w:rsidR="00163BF4" w:rsidRPr="002631EA" w:rsidRDefault="002161D7" w:rsidP="00163BF4">
      <w:pPr>
        <w:spacing w:before="280" w:after="120"/>
        <w:rPr>
          <w:rStyle w:val="Run-inhead"/>
        </w:rPr>
      </w:pPr>
      <w:r w:rsidRPr="002631EA">
        <w:rPr>
          <w:rStyle w:val="Run-inhead"/>
        </w:rPr>
        <w:t xml:space="preserve">Other </w:t>
      </w:r>
      <w:r w:rsidR="00163BF4" w:rsidRPr="002631EA">
        <w:rPr>
          <w:rStyle w:val="Run-inhead"/>
        </w:rPr>
        <w:t>Quick Start reference deployments</w:t>
      </w:r>
    </w:p>
    <w:p w14:paraId="3336CD82" w14:textId="1CF6A3D1" w:rsidR="00163BF4" w:rsidRPr="00FE0C91" w:rsidRDefault="00065EA0" w:rsidP="00163BF4">
      <w:pPr>
        <w:pStyle w:val="ListBullet"/>
        <w:spacing w:after="400"/>
      </w:pPr>
      <w:hyperlink r:id="rId85" w:history="1">
        <w:r w:rsidR="00163BF4" w:rsidRPr="002161D7">
          <w:rPr>
            <w:rStyle w:val="Hyperlink"/>
          </w:rPr>
          <w:t>AWS Quick Start home page</w:t>
        </w:r>
      </w:hyperlink>
    </w:p>
    <w:p w14:paraId="6448C4DE" w14:textId="32A70DDC" w:rsidR="0044694D" w:rsidRPr="002631EA" w:rsidRDefault="0044694D" w:rsidP="00AE703A">
      <w:pPr>
        <w:pStyle w:val="Heading1"/>
      </w:pPr>
      <w:bookmarkStart w:id="549" w:name="_Toc41983713"/>
      <w:r w:rsidRPr="002631EA">
        <w:t>D</w:t>
      </w:r>
      <w:r w:rsidR="00A169F7" w:rsidRPr="002631EA">
        <w:t>ocument r</w:t>
      </w:r>
      <w:r w:rsidRPr="002631EA">
        <w:t>evisions</w:t>
      </w:r>
      <w:bookmarkEnd w:id="547"/>
      <w:bookmarkEnd w:id="548"/>
      <w:bookmarkEnd w:id="549"/>
    </w:p>
    <w:tbl>
      <w:tblPr>
        <w:tblStyle w:val="AWS"/>
        <w:tblW w:w="9216" w:type="dxa"/>
        <w:tblLayout w:type="fixed"/>
        <w:tblLook w:val="04A0" w:firstRow="1" w:lastRow="0" w:firstColumn="1" w:lastColumn="0" w:noHBand="0" w:noVBand="1"/>
      </w:tblPr>
      <w:tblGrid>
        <w:gridCol w:w="2250"/>
        <w:gridCol w:w="4176"/>
        <w:gridCol w:w="2790"/>
      </w:tblGrid>
      <w:tr w:rsidR="0044694D" w14:paraId="596D3C0F"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56B568AA" w14:textId="77777777" w:rsidR="0044694D" w:rsidRDefault="0044694D" w:rsidP="006A53DE">
            <w:pPr>
              <w:pStyle w:val="Tabletext"/>
              <w:rPr>
                <w:rFonts w:asciiTheme="majorHAnsi" w:hAnsiTheme="majorHAnsi"/>
              </w:rPr>
            </w:pPr>
            <w:r>
              <w:t>Date</w:t>
            </w:r>
          </w:p>
        </w:tc>
        <w:tc>
          <w:tcPr>
            <w:tcW w:w="4176" w:type="dxa"/>
            <w:hideMark/>
          </w:tcPr>
          <w:p w14:paraId="087D30CE"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Change</w:t>
            </w:r>
          </w:p>
        </w:tc>
        <w:tc>
          <w:tcPr>
            <w:tcW w:w="2790" w:type="dxa"/>
            <w:hideMark/>
          </w:tcPr>
          <w:p w14:paraId="45C609A8"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In sections</w:t>
            </w:r>
          </w:p>
        </w:tc>
      </w:tr>
      <w:tr w:rsidR="0044694D" w14:paraId="1F0A8618" w14:textId="77777777" w:rsidTr="006A53DE">
        <w:tc>
          <w:tcPr>
            <w:cnfStyle w:val="001000000000" w:firstRow="0" w:lastRow="0" w:firstColumn="1" w:lastColumn="0" w:oddVBand="0" w:evenVBand="0" w:oddHBand="0" w:evenHBand="0" w:firstRowFirstColumn="0" w:firstRowLastColumn="0" w:lastRowFirstColumn="0" w:lastRowLastColumn="0"/>
            <w:tcW w:w="2250" w:type="dxa"/>
          </w:tcPr>
          <w:p w14:paraId="6F8BD131" w14:textId="1CD2CBD6" w:rsidR="0044694D" w:rsidRPr="004F1FF7" w:rsidRDefault="00AE703A" w:rsidP="006A53DE">
            <w:pPr>
              <w:pStyle w:val="Tabletext"/>
              <w:rPr>
                <w:color w:val="C00000"/>
              </w:rPr>
            </w:pPr>
            <w:r>
              <w:t>May</w:t>
            </w:r>
            <w:r w:rsidR="0044694D" w:rsidRPr="001977E6">
              <w:t xml:space="preserve"> 20</w:t>
            </w:r>
            <w:r w:rsidR="00004EED">
              <w:t>20</w:t>
            </w:r>
          </w:p>
        </w:tc>
        <w:tc>
          <w:tcPr>
            <w:tcW w:w="4176" w:type="dxa"/>
          </w:tcPr>
          <w:p w14:paraId="61E54081"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Initial publication</w:t>
            </w:r>
          </w:p>
        </w:tc>
        <w:tc>
          <w:tcPr>
            <w:tcW w:w="2790" w:type="dxa"/>
          </w:tcPr>
          <w:p w14:paraId="32E890DF"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w:t>
            </w:r>
          </w:p>
        </w:tc>
      </w:tr>
      <w:tr w:rsidR="00DE7A51" w14:paraId="3620FFDB" w14:textId="77777777" w:rsidTr="006A53DE">
        <w:trPr>
          <w:ins w:id="550" w:author="Arun Patyal" w:date="2021-09-01T17:59:00Z"/>
        </w:trPr>
        <w:tc>
          <w:tcPr>
            <w:cnfStyle w:val="001000000000" w:firstRow="0" w:lastRow="0" w:firstColumn="1" w:lastColumn="0" w:oddVBand="0" w:evenVBand="0" w:oddHBand="0" w:evenHBand="0" w:firstRowFirstColumn="0" w:firstRowLastColumn="0" w:lastRowFirstColumn="0" w:lastRowLastColumn="0"/>
            <w:tcW w:w="2250" w:type="dxa"/>
          </w:tcPr>
          <w:p w14:paraId="4B2AA182" w14:textId="2C52403C" w:rsidR="00DE7A51" w:rsidRDefault="00DE7A51" w:rsidP="006A53DE">
            <w:pPr>
              <w:pStyle w:val="Tabletext"/>
              <w:rPr>
                <w:ins w:id="551" w:author="Arun Patyal" w:date="2021-09-01T17:59:00Z"/>
              </w:rPr>
            </w:pPr>
            <w:ins w:id="552" w:author="Arun Patyal" w:date="2021-09-01T17:59:00Z">
              <w:r>
                <w:t>Sep 2021</w:t>
              </w:r>
            </w:ins>
          </w:p>
        </w:tc>
        <w:tc>
          <w:tcPr>
            <w:tcW w:w="4176" w:type="dxa"/>
          </w:tcPr>
          <w:p w14:paraId="4D7B3F16" w14:textId="77777777" w:rsidR="00DE7A51" w:rsidRDefault="00D20070" w:rsidP="006A53DE">
            <w:pPr>
              <w:pStyle w:val="Tabletext"/>
              <w:cnfStyle w:val="000000000000" w:firstRow="0" w:lastRow="0" w:firstColumn="0" w:lastColumn="0" w:oddVBand="0" w:evenVBand="0" w:oddHBand="0" w:evenHBand="0" w:firstRowFirstColumn="0" w:firstRowLastColumn="0" w:lastRowFirstColumn="0" w:lastRowLastColumn="0"/>
              <w:rPr>
                <w:ins w:id="553" w:author="Arun Patyal" w:date="2021-09-01T18:00:00Z"/>
              </w:rPr>
            </w:pPr>
            <w:ins w:id="554" w:author="Arun Patyal" w:date="2021-09-01T18:00:00Z">
              <w:r>
                <w:t>3 New Sumo Logic App Installation</w:t>
              </w:r>
            </w:ins>
          </w:p>
          <w:p w14:paraId="24548822" w14:textId="77777777" w:rsidR="00D20070" w:rsidRDefault="00D20070" w:rsidP="006A53DE">
            <w:pPr>
              <w:pStyle w:val="Tabletext"/>
              <w:cnfStyle w:val="000000000000" w:firstRow="0" w:lastRow="0" w:firstColumn="0" w:lastColumn="0" w:oddVBand="0" w:evenVBand="0" w:oddHBand="0" w:evenHBand="0" w:firstRowFirstColumn="0" w:firstRowLastColumn="0" w:lastRowFirstColumn="0" w:lastRowLastColumn="0"/>
              <w:rPr>
                <w:ins w:id="555" w:author="Arun Patyal" w:date="2021-09-01T18:00:00Z"/>
              </w:rPr>
            </w:pPr>
            <w:ins w:id="556" w:author="Arun Patyal" w:date="2021-09-01T18:00:00Z">
              <w:r>
                <w:t>1 App renamed</w:t>
              </w:r>
            </w:ins>
          </w:p>
          <w:p w14:paraId="3D82E373" w14:textId="5F3B159B" w:rsidR="00D20070" w:rsidRDefault="00D20070" w:rsidP="006A53DE">
            <w:pPr>
              <w:pStyle w:val="Tabletext"/>
              <w:cnfStyle w:val="000000000000" w:firstRow="0" w:lastRow="0" w:firstColumn="0" w:lastColumn="0" w:oddVBand="0" w:evenVBand="0" w:oddHBand="0" w:evenHBand="0" w:firstRowFirstColumn="0" w:firstRowLastColumn="0" w:lastRowFirstColumn="0" w:lastRowLastColumn="0"/>
              <w:rPr>
                <w:ins w:id="557" w:author="Arun Patyal" w:date="2021-09-01T17:59:00Z"/>
              </w:rPr>
            </w:pPr>
            <w:ins w:id="558" w:author="Arun Patyal" w:date="2021-09-01T18:00:00Z">
              <w:r>
                <w:t>Network Firewall AWS Services and Sumo Apps</w:t>
              </w:r>
            </w:ins>
          </w:p>
        </w:tc>
        <w:tc>
          <w:tcPr>
            <w:tcW w:w="2790" w:type="dxa"/>
          </w:tcPr>
          <w:p w14:paraId="615C89D8" w14:textId="5AC75755" w:rsidR="00DE7A51" w:rsidRDefault="00DE7A51" w:rsidP="006A53DE">
            <w:pPr>
              <w:pStyle w:val="Tabletext"/>
              <w:cnfStyle w:val="000000000000" w:firstRow="0" w:lastRow="0" w:firstColumn="0" w:lastColumn="0" w:oddVBand="0" w:evenVBand="0" w:oddHBand="0" w:evenHBand="0" w:firstRowFirstColumn="0" w:firstRowLastColumn="0" w:lastRowFirstColumn="0" w:lastRowLastColumn="0"/>
              <w:rPr>
                <w:ins w:id="559" w:author="Arun Patyal" w:date="2021-09-01T17:59:00Z"/>
              </w:rPr>
            </w:pPr>
          </w:p>
        </w:tc>
      </w:tr>
    </w:tbl>
    <w:p w14:paraId="56C7FACD" w14:textId="31511367" w:rsidR="001923D9" w:rsidRDefault="00304F21" w:rsidP="0038078A">
      <w:r>
        <w:rPr>
          <w:noProof/>
        </w:rPr>
        <w:lastRenderedPageBreak/>
        <mc:AlternateContent>
          <mc:Choice Requires="wps">
            <w:drawing>
              <wp:anchor distT="365760" distB="365760" distL="0" distR="0" simplePos="0" relativeHeight="251800576" behindDoc="0" locked="0" layoutInCell="1" allowOverlap="1" wp14:anchorId="74B18F5B" wp14:editId="40C3B9C5">
                <wp:simplePos x="0" y="0"/>
                <wp:positionH relativeFrom="margin">
                  <wp:posOffset>0</wp:posOffset>
                </wp:positionH>
                <wp:positionV relativeFrom="bottomMargin">
                  <wp:posOffset>-3931920</wp:posOffset>
                </wp:positionV>
                <wp:extent cx="3476625" cy="3977640"/>
                <wp:effectExtent l="0" t="0" r="0" b="6350"/>
                <wp:wrapTopAndBottom/>
                <wp:docPr id="148" name="Rectangle 148"/>
                <wp:cNvGraphicFramePr/>
                <a:graphic xmlns:a="http://schemas.openxmlformats.org/drawingml/2006/main">
                  <a:graphicData uri="http://schemas.microsoft.com/office/word/2010/wordprocessingShape">
                    <wps:wsp>
                      <wps:cNvSpPr/>
                      <wps:spPr>
                        <a:xfrm>
                          <a:off x="0" y="0"/>
                          <a:ext cx="3476625" cy="3977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40F0B" w14:textId="03A34ED2" w:rsidR="00065EA0" w:rsidRPr="00CF2E2C" w:rsidRDefault="00065EA0" w:rsidP="00304F21">
                            <w:pPr>
                              <w:spacing w:after="400"/>
                            </w:pPr>
                            <w:r w:rsidRPr="00CF2E2C">
                              <w:t>©</w:t>
                            </w:r>
                            <w:r>
                              <w:t xml:space="preserve"> 2020</w:t>
                            </w:r>
                            <w:r w:rsidRPr="00CF2E2C">
                              <w:t>, Amazon Web Services, Inc. or its affiliates</w:t>
                            </w:r>
                            <w:r>
                              <w:t>, and Sumo Logic</w:t>
                            </w:r>
                            <w:r w:rsidRPr="00CF2E2C">
                              <w:t>. All rights reserved.</w:t>
                            </w:r>
                          </w:p>
                          <w:p w14:paraId="475A9E8E" w14:textId="110C1F0B" w:rsidR="00065EA0" w:rsidRDefault="00065EA0" w:rsidP="00304F21">
                            <w:pPr>
                              <w:pStyle w:val="Body"/>
                              <w:spacing w:before="280" w:after="140"/>
                              <w:rPr>
                                <w:sz w:val="20"/>
                                <w:szCs w:val="20"/>
                              </w:rPr>
                            </w:pPr>
                            <w:r w:rsidRPr="00CF2E2C">
                              <w:rPr>
                                <w:b/>
                                <w:bCs/>
                                <w:sz w:val="20"/>
                                <w:szCs w:val="20"/>
                                <w:u w:val="single"/>
                              </w:rPr>
                              <w:t>Notices</w:t>
                            </w:r>
                          </w:p>
                          <w:p w14:paraId="7284C820" w14:textId="77777777" w:rsidR="00065EA0" w:rsidRDefault="00065EA0"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065EA0" w:rsidRPr="00304F21" w:rsidRDefault="00065EA0"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86"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rect w14:anchorId="74B18F5B" id="Rectangle 148" o:spid="_x0000_s1026" style="position:absolute;margin-left:0;margin-top:-309.6pt;width:273.75pt;height:313.2pt;z-index:251800576;visibility:visible;mso-wrap-style:square;mso-width-percent:1000;mso-height-percent:0;mso-wrap-distance-left:0;mso-wrap-distance-top:28.8pt;mso-wrap-distance-right:0;mso-wrap-distance-bottom:28.8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" filled="f" stroked="f" strokeweight="2pt">
                <v:textbox style="mso-fit-shape-to-text:t" inset="0,0,0,0">
                  <w:txbxContent>
                    <w:p w14:paraId="05940F0B" w14:textId="03A34ED2" w:rsidR="00065EA0" w:rsidRPr="00CF2E2C" w:rsidRDefault="00065EA0" w:rsidP="00304F21">
                      <w:pPr>
                        <w:spacing w:after="400"/>
                      </w:pPr>
                      <w:r w:rsidRPr="00CF2E2C">
                        <w:t>©</w:t>
                      </w:r>
                      <w:r>
                        <w:t xml:space="preserve"> 2020</w:t>
                      </w:r>
                      <w:r w:rsidRPr="00CF2E2C">
                        <w:t>, Amazon Web Services, Inc. or its affiliates</w:t>
                      </w:r>
                      <w:r>
                        <w:t>, and Sumo Logic</w:t>
                      </w:r>
                      <w:r w:rsidRPr="00CF2E2C">
                        <w:t>. All rights reserved.</w:t>
                      </w:r>
                    </w:p>
                    <w:p w14:paraId="475A9E8E" w14:textId="110C1F0B" w:rsidR="00065EA0" w:rsidRDefault="00065EA0" w:rsidP="00304F21">
                      <w:pPr>
                        <w:pStyle w:val="Body"/>
                        <w:spacing w:before="280" w:after="140"/>
                        <w:rPr>
                          <w:sz w:val="20"/>
                          <w:szCs w:val="20"/>
                        </w:rPr>
                      </w:pPr>
                      <w:r w:rsidRPr="00CF2E2C">
                        <w:rPr>
                          <w:b/>
                          <w:bCs/>
                          <w:sz w:val="20"/>
                          <w:szCs w:val="20"/>
                          <w:u w:val="single"/>
                        </w:rPr>
                        <w:t>Notices</w:t>
                      </w:r>
                    </w:p>
                    <w:p w14:paraId="7284C820" w14:textId="77777777" w:rsidR="00065EA0" w:rsidRDefault="00065EA0"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065EA0" w:rsidRPr="00304F21" w:rsidRDefault="00065EA0"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87"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v:textbox>
                <w10:wrap type="topAndBottom" anchorx="margin" anchory="margin"/>
              </v:rect>
            </w:pict>
          </mc:Fallback>
        </mc:AlternateContent>
      </w:r>
    </w:p>
    <w:sectPr w:rsidR="001923D9" w:rsidSect="00BC4504">
      <w:headerReference w:type="default" r:id="rId88"/>
      <w:footerReference w:type="default" r:id="rId89"/>
      <w:headerReference w:type="first" r:id="rId90"/>
      <w:footerReference w:type="first" r:id="rId91"/>
      <w:type w:val="continuous"/>
      <w:pgSz w:w="12240" w:h="15840" w:code="1"/>
      <w:pgMar w:top="1440" w:right="108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30" w:author="Arun Patyal" w:date="2021-09-01T17:56:00Z" w:initials="AP">
    <w:p w14:paraId="2CB01DE3" w14:textId="07F98C40" w:rsidR="00065EA0" w:rsidRDefault="00065EA0">
      <w:pPr>
        <w:pStyle w:val="CommentText"/>
      </w:pPr>
      <w:r>
        <w:rPr>
          <w:rStyle w:val="CommentReference"/>
        </w:rPr>
        <w:annotationRef/>
      </w:r>
      <w:r>
        <w:t>@</w:t>
      </w:r>
      <w:proofErr w:type="spellStart"/>
      <w:r>
        <w:t>hpal</w:t>
      </w:r>
      <w:proofErr w:type="spellEnd"/>
    </w:p>
  </w:comment>
  <w:comment w:id="538" w:author="Arun Patyal" w:date="2021-09-01T17:55:00Z" w:initials="AP">
    <w:p w14:paraId="0B0DD4F9" w14:textId="77777777" w:rsidR="00065EA0" w:rsidRDefault="00065EA0">
      <w:pPr>
        <w:pStyle w:val="CommentText"/>
      </w:pPr>
      <w:r>
        <w:rPr>
          <w:rStyle w:val="CommentReference"/>
        </w:rPr>
        <w:annotationRef/>
      </w:r>
      <w:r>
        <w:t>@</w:t>
      </w:r>
      <w:proofErr w:type="spellStart"/>
      <w:r>
        <w:t>Hpal</w:t>
      </w:r>
      <w:proofErr w:type="spellEnd"/>
    </w:p>
    <w:p w14:paraId="5C67668E" w14:textId="2C992ADB" w:rsidR="00065EA0" w:rsidRDefault="00065EA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B01DE3" w15:done="0"/>
  <w15:commentEx w15:paraId="5C6766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B01DE3" w16cid:durableId="24DA3D5E"/>
  <w16cid:commentId w16cid:paraId="5C67668E" w16cid:durableId="24DA3D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924CE" w14:textId="77777777" w:rsidR="00911719" w:rsidRDefault="00911719" w:rsidP="009D25DA">
      <w:r>
        <w:separator/>
      </w:r>
    </w:p>
    <w:p w14:paraId="6C25FCED" w14:textId="77777777" w:rsidR="00911719" w:rsidRDefault="00911719"/>
  </w:endnote>
  <w:endnote w:type="continuationSeparator" w:id="0">
    <w:p w14:paraId="26D63B3E" w14:textId="77777777" w:rsidR="00911719" w:rsidRDefault="00911719" w:rsidP="009D25DA">
      <w:r>
        <w:continuationSeparator/>
      </w:r>
    </w:p>
    <w:p w14:paraId="03AB6F53" w14:textId="77777777" w:rsidR="00911719" w:rsidRDefault="009117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Helv">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140DC" w14:textId="41DECB9B" w:rsidR="00065EA0" w:rsidRDefault="00065EA0" w:rsidP="00E512BC">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Pr>
        <w:noProof/>
      </w:rPr>
      <w:t>15</w:t>
    </w:r>
    <w:r w:rsidRPr="00BF53C3">
      <w:fldChar w:fldCharType="end"/>
    </w:r>
    <w:r w:rsidRPr="00BF53C3">
      <w:t xml:space="preserve"> of </w:t>
    </w:r>
    <w:r>
      <w:rPr>
        <w:noProof/>
      </w:rPr>
      <w:fldChar w:fldCharType="begin"/>
    </w:r>
    <w:r>
      <w:rPr>
        <w:noProof/>
      </w:rPr>
      <w:instrText xml:space="preserve"> NUMPAGES   \* MERGEFORMAT </w:instrText>
    </w:r>
    <w:r>
      <w:rPr>
        <w:noProof/>
      </w:rPr>
      <w:fldChar w:fldCharType="separate"/>
    </w:r>
    <w:r>
      <w:rPr>
        <w:noProof/>
      </w:rPr>
      <w:t>22</w:t>
    </w:r>
    <w:r>
      <w:rPr>
        <w:noProof/>
      </w:rPr>
      <w:fldChar w:fldCharType="end"/>
    </w:r>
    <w:bookmarkStart w:id="560" w:name="_Toc387314097"/>
    <w:r w:rsidRPr="009B76CA">
      <w:rPr>
        <w:noProof/>
        <w:position w:val="-8"/>
      </w:rPr>
      <w:tab/>
    </w:r>
    <w:bookmarkEnd w:id="560"/>
    <w:r>
      <w:rPr>
        <w:noProof/>
      </w:rPr>
      <w:drawing>
        <wp:inline distT="0" distB="0" distL="0" distR="0" wp14:anchorId="59C9FD6D" wp14:editId="350C301D">
          <wp:extent cx="45720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D1B85" w14:textId="5E6B9385" w:rsidR="00065EA0" w:rsidRDefault="00065EA0" w:rsidP="00807635">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Pr>
        <w:noProof/>
      </w:rPr>
      <w:t>1</w:t>
    </w:r>
    <w:r w:rsidRPr="00BF53C3">
      <w:fldChar w:fldCharType="end"/>
    </w:r>
    <w:r w:rsidRPr="00BF53C3">
      <w:t xml:space="preserve"> of </w:t>
    </w:r>
    <w:r>
      <w:rPr>
        <w:noProof/>
      </w:rPr>
      <w:fldChar w:fldCharType="begin"/>
    </w:r>
    <w:r>
      <w:rPr>
        <w:noProof/>
      </w:rPr>
      <w:instrText xml:space="preserve"> NUMPAGES   \* MERGEFORMAT </w:instrText>
    </w:r>
    <w:r>
      <w:rPr>
        <w:noProof/>
      </w:rPr>
      <w:fldChar w:fldCharType="separate"/>
    </w:r>
    <w:r>
      <w:rPr>
        <w:noProof/>
      </w:rPr>
      <w:t>22</w:t>
    </w:r>
    <w:r>
      <w:rPr>
        <w:noProof/>
      </w:rPr>
      <w:fldChar w:fldCharType="end"/>
    </w:r>
    <w:r w:rsidRPr="009B76CA">
      <w:rPr>
        <w:noProof/>
        <w:position w:val="-8"/>
      </w:rPr>
      <w:tab/>
    </w:r>
    <w:r>
      <w:rPr>
        <w:noProof/>
      </w:rPr>
      <w:drawing>
        <wp:inline distT="0" distB="0" distL="0" distR="0" wp14:anchorId="699D4986" wp14:editId="521A9815">
          <wp:extent cx="457200" cy="26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p w14:paraId="14DEEA3B" w14:textId="77777777" w:rsidR="00065EA0" w:rsidRDefault="00065E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FE378" w14:textId="77777777" w:rsidR="00911719" w:rsidRDefault="00911719" w:rsidP="009D25DA">
      <w:r>
        <w:separator/>
      </w:r>
    </w:p>
  </w:footnote>
  <w:footnote w:type="continuationSeparator" w:id="0">
    <w:p w14:paraId="2F7A2E0F" w14:textId="77777777" w:rsidR="00911719" w:rsidRDefault="00911719" w:rsidP="003A62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05A2E" w14:textId="6BA59D69" w:rsidR="00065EA0" w:rsidRPr="00F85B95" w:rsidRDefault="00065EA0" w:rsidP="00E512BC">
    <w:pPr>
      <w:pStyle w:val="Header"/>
      <w:tabs>
        <w:tab w:val="clear" w:pos="8280"/>
        <w:tab w:val="right" w:pos="9720"/>
      </w:tabs>
      <w:spacing w:after="280"/>
      <w:rPr>
        <w:b/>
      </w:rPr>
    </w:pPr>
    <w:r w:rsidRPr="002F0D31">
      <w:rPr>
        <w:rStyle w:val="FooterChar"/>
      </w:rPr>
      <w:t xml:space="preserve">Amazon Web Services – </w:t>
    </w:r>
    <w:r>
      <w:t xml:space="preserve">Sumo Logic Security Integrations </w:t>
    </w:r>
    <w:r w:rsidRPr="002F0D31">
      <w:rPr>
        <w:rStyle w:val="FooterChar"/>
      </w:rPr>
      <w:t>on the AWS Cloud</w:t>
    </w:r>
    <w:r>
      <w:tab/>
      <w:t>May</w:t>
    </w:r>
    <w:r w:rsidRPr="00495504">
      <w:rPr>
        <w:color w:val="A6A6A6" w:themeColor="background1" w:themeShade="A6"/>
      </w:rPr>
      <w:t xml:space="preserve"> </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DB816" w14:textId="77777777" w:rsidR="00065EA0" w:rsidRDefault="00065EA0" w:rsidP="00A81D18">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DECE3A8C"/>
    <w:lvl w:ilvl="0">
      <w:start w:val="1"/>
      <w:numFmt w:val="lowerLetter"/>
      <w:pStyle w:val="ListNumber2"/>
      <w:lvlText w:val="%1."/>
      <w:lvlJc w:val="left"/>
      <w:pPr>
        <w:ind w:left="720" w:hanging="360"/>
      </w:pPr>
    </w:lvl>
  </w:abstractNum>
  <w:abstractNum w:abstractNumId="1" w15:restartNumberingAfterBreak="0">
    <w:nsid w:val="FFFFFF88"/>
    <w:multiLevelType w:val="singleLevel"/>
    <w:tmpl w:val="CDD64490"/>
    <w:lvl w:ilvl="0">
      <w:start w:val="1"/>
      <w:numFmt w:val="decimal"/>
      <w:pStyle w:val="ListNumber"/>
      <w:lvlText w:val="%1."/>
      <w:lvlJc w:val="left"/>
      <w:pPr>
        <w:tabs>
          <w:tab w:val="num" w:pos="360"/>
        </w:tabs>
        <w:ind w:left="360" w:hanging="360"/>
      </w:pPr>
      <w:rPr>
        <w:rFonts w:hint="default"/>
      </w:rPr>
    </w:lvl>
  </w:abstractNum>
  <w:abstractNum w:abstractNumId="2" w15:restartNumberingAfterBreak="0">
    <w:nsid w:val="FFFFFF89"/>
    <w:multiLevelType w:val="singleLevel"/>
    <w:tmpl w:val="9D5C55FA"/>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28230A6A"/>
    <w:multiLevelType w:val="hybridMultilevel"/>
    <w:tmpl w:val="EB8E3046"/>
    <w:lvl w:ilvl="0" w:tplc="33546D3A">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E479E2"/>
    <w:multiLevelType w:val="hybridMultilevel"/>
    <w:tmpl w:val="9FFAB240"/>
    <w:lvl w:ilvl="0" w:tplc="DF403644">
      <w:start w:val="1"/>
      <w:numFmt w:val="bullet"/>
      <w:pStyle w:val="ListBullet2"/>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F2D09CA"/>
    <w:multiLevelType w:val="hybridMultilevel"/>
    <w:tmpl w:val="A2EE0F7E"/>
    <w:lvl w:ilvl="0" w:tplc="B1EC2030">
      <w:start w:val="1"/>
      <w:numFmt w:val="bullet"/>
      <w:lvlText w:val=""/>
      <w:lvlJc w:val="left"/>
      <w:pPr>
        <w:ind w:left="720" w:hanging="360"/>
      </w:pPr>
      <w:rPr>
        <w:rFonts w:ascii="Symbol" w:hAnsi="Symbol" w:hint="default"/>
      </w:rPr>
    </w:lvl>
    <w:lvl w:ilvl="1" w:tplc="AADAF78E">
      <w:start w:val="1"/>
      <w:numFmt w:val="bullet"/>
      <w:pStyle w:val="Bullet2"/>
      <w:lvlText w:val="o"/>
      <w:lvlJc w:val="left"/>
      <w:pPr>
        <w:ind w:left="1440" w:hanging="360"/>
      </w:pPr>
      <w:rPr>
        <w:rFonts w:ascii="Courier New" w:hAnsi="Courier New" w:hint="default"/>
        <w:sz w:val="1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E654E4"/>
    <w:multiLevelType w:val="hybridMultilevel"/>
    <w:tmpl w:val="D32CDE4C"/>
    <w:lvl w:ilvl="0" w:tplc="CD04C1C6">
      <w:numFmt w:val="bullet"/>
      <w:lvlText w:val=""/>
      <w:lvlJc w:val="left"/>
      <w:pPr>
        <w:ind w:left="460" w:hanging="360"/>
      </w:pPr>
      <w:rPr>
        <w:rFonts w:ascii="Symbol" w:eastAsia="Symbol" w:hAnsi="Symbol" w:cs="Symbol" w:hint="default"/>
        <w:color w:val="20201F"/>
        <w:w w:val="100"/>
        <w:sz w:val="24"/>
        <w:szCs w:val="24"/>
        <w:lang w:val="en-US" w:eastAsia="en-US" w:bidi="en-US"/>
      </w:rPr>
    </w:lvl>
    <w:lvl w:ilvl="1" w:tplc="5044C2E8">
      <w:numFmt w:val="bullet"/>
      <w:lvlText w:val=""/>
      <w:lvlJc w:val="left"/>
      <w:pPr>
        <w:ind w:left="820" w:hanging="360"/>
      </w:pPr>
      <w:rPr>
        <w:rFonts w:hint="default"/>
        <w:w w:val="100"/>
        <w:lang w:val="en-US" w:eastAsia="en-US" w:bidi="en-US"/>
      </w:rPr>
    </w:lvl>
    <w:lvl w:ilvl="2" w:tplc="DDFA8150">
      <w:numFmt w:val="bullet"/>
      <w:lvlText w:val="–"/>
      <w:lvlJc w:val="left"/>
      <w:pPr>
        <w:ind w:left="1180" w:hanging="360"/>
      </w:pPr>
      <w:rPr>
        <w:rFonts w:ascii="Trebuchet MS" w:eastAsia="Trebuchet MS" w:hAnsi="Trebuchet MS" w:cs="Trebuchet MS" w:hint="default"/>
        <w:color w:val="20201F"/>
        <w:w w:val="135"/>
        <w:sz w:val="24"/>
        <w:szCs w:val="24"/>
        <w:lang w:val="en-US" w:eastAsia="en-US" w:bidi="en-US"/>
      </w:rPr>
    </w:lvl>
    <w:lvl w:ilvl="3" w:tplc="60AC1D4E">
      <w:numFmt w:val="bullet"/>
      <w:lvlText w:val="•"/>
      <w:lvlJc w:val="left"/>
      <w:pPr>
        <w:ind w:left="1180" w:hanging="360"/>
      </w:pPr>
      <w:rPr>
        <w:rFonts w:hint="default"/>
        <w:lang w:val="en-US" w:eastAsia="en-US" w:bidi="en-US"/>
      </w:rPr>
    </w:lvl>
    <w:lvl w:ilvl="4" w:tplc="97BA3880">
      <w:numFmt w:val="bullet"/>
      <w:lvlText w:val="•"/>
      <w:lvlJc w:val="left"/>
      <w:pPr>
        <w:ind w:left="2431" w:hanging="360"/>
      </w:pPr>
      <w:rPr>
        <w:rFonts w:hint="default"/>
        <w:lang w:val="en-US" w:eastAsia="en-US" w:bidi="en-US"/>
      </w:rPr>
    </w:lvl>
    <w:lvl w:ilvl="5" w:tplc="E5F691AE">
      <w:numFmt w:val="bullet"/>
      <w:lvlText w:val="•"/>
      <w:lvlJc w:val="left"/>
      <w:pPr>
        <w:ind w:left="3682" w:hanging="360"/>
      </w:pPr>
      <w:rPr>
        <w:rFonts w:hint="default"/>
        <w:lang w:val="en-US" w:eastAsia="en-US" w:bidi="en-US"/>
      </w:rPr>
    </w:lvl>
    <w:lvl w:ilvl="6" w:tplc="2C88A72E">
      <w:numFmt w:val="bullet"/>
      <w:lvlText w:val="•"/>
      <w:lvlJc w:val="left"/>
      <w:pPr>
        <w:ind w:left="4934" w:hanging="360"/>
      </w:pPr>
      <w:rPr>
        <w:rFonts w:hint="default"/>
        <w:lang w:val="en-US" w:eastAsia="en-US" w:bidi="en-US"/>
      </w:rPr>
    </w:lvl>
    <w:lvl w:ilvl="7" w:tplc="00540F00">
      <w:numFmt w:val="bullet"/>
      <w:lvlText w:val="•"/>
      <w:lvlJc w:val="left"/>
      <w:pPr>
        <w:ind w:left="6185" w:hanging="360"/>
      </w:pPr>
      <w:rPr>
        <w:rFonts w:hint="default"/>
        <w:lang w:val="en-US" w:eastAsia="en-US" w:bidi="en-US"/>
      </w:rPr>
    </w:lvl>
    <w:lvl w:ilvl="8" w:tplc="B5BA1D60">
      <w:numFmt w:val="bullet"/>
      <w:lvlText w:val="•"/>
      <w:lvlJc w:val="left"/>
      <w:pPr>
        <w:ind w:left="7437" w:hanging="360"/>
      </w:pPr>
      <w:rPr>
        <w:rFonts w:hint="default"/>
        <w:lang w:val="en-US" w:eastAsia="en-US" w:bidi="en-US"/>
      </w:rPr>
    </w:lvl>
  </w:abstractNum>
  <w:num w:numId="1">
    <w:abstractNumId w:val="5"/>
  </w:num>
  <w:num w:numId="2">
    <w:abstractNumId w:val="3"/>
  </w:num>
  <w:num w:numId="3">
    <w:abstractNumId w:val="1"/>
  </w:num>
  <w:num w:numId="4">
    <w:abstractNumId w:val="6"/>
  </w:num>
  <w:num w:numId="5">
    <w:abstractNumId w:val="2"/>
  </w:num>
  <w:num w:numId="6">
    <w:abstractNumId w:val="4"/>
  </w:num>
  <w:num w:numId="7">
    <w:abstractNumId w:val="1"/>
  </w:num>
  <w:num w:numId="8">
    <w:abstractNumId w:val="0"/>
  </w:num>
  <w:num w:numId="9">
    <w:abstractNumId w:val="1"/>
    <w:lvlOverride w:ilvl="0">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pal">
    <w15:presenceInfo w15:providerId="AD" w15:userId="S::hpal@sumologic.com::2ba2fdea-5920-4fdf-9dd1-f757bfc2e47b"/>
  </w15:person>
  <w15:person w15:author="Arun Patyal">
    <w15:presenceInfo w15:providerId="Windows Live" w15:userId="cedbc7a071a064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removeDateAndTime/>
  <w:proofState w:spelling="clean" w:grammar="clean"/>
  <w:stylePaneFormatFilter w:val="9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1"/>
  <w:stylePaneSortMethod w:val="0000"/>
  <w:trackRevisions/>
  <w:styleLockQFSet/>
  <w:defaultTabStop w:val="720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88B"/>
    <w:rsid w:val="00002701"/>
    <w:rsid w:val="00004405"/>
    <w:rsid w:val="00004EED"/>
    <w:rsid w:val="00005FBD"/>
    <w:rsid w:val="000064E7"/>
    <w:rsid w:val="000078EC"/>
    <w:rsid w:val="00010F62"/>
    <w:rsid w:val="00011582"/>
    <w:rsid w:val="000134BE"/>
    <w:rsid w:val="0001414B"/>
    <w:rsid w:val="00016D1A"/>
    <w:rsid w:val="00020A14"/>
    <w:rsid w:val="000212A1"/>
    <w:rsid w:val="00022126"/>
    <w:rsid w:val="0002235A"/>
    <w:rsid w:val="0002284C"/>
    <w:rsid w:val="0002403B"/>
    <w:rsid w:val="00025144"/>
    <w:rsid w:val="0002702F"/>
    <w:rsid w:val="00030447"/>
    <w:rsid w:val="00030E0A"/>
    <w:rsid w:val="00040D0E"/>
    <w:rsid w:val="000418AF"/>
    <w:rsid w:val="00041B6B"/>
    <w:rsid w:val="0004363C"/>
    <w:rsid w:val="0004377D"/>
    <w:rsid w:val="00043D64"/>
    <w:rsid w:val="00044246"/>
    <w:rsid w:val="00046A7D"/>
    <w:rsid w:val="00047C04"/>
    <w:rsid w:val="00050DFB"/>
    <w:rsid w:val="00050F54"/>
    <w:rsid w:val="00050F83"/>
    <w:rsid w:val="00053A17"/>
    <w:rsid w:val="0005610C"/>
    <w:rsid w:val="00062209"/>
    <w:rsid w:val="000655FE"/>
    <w:rsid w:val="00065EA0"/>
    <w:rsid w:val="00066AAE"/>
    <w:rsid w:val="000678BF"/>
    <w:rsid w:val="000716B2"/>
    <w:rsid w:val="0007302A"/>
    <w:rsid w:val="0007712C"/>
    <w:rsid w:val="00077968"/>
    <w:rsid w:val="00083817"/>
    <w:rsid w:val="00083D74"/>
    <w:rsid w:val="00083E1D"/>
    <w:rsid w:val="00085B27"/>
    <w:rsid w:val="00087317"/>
    <w:rsid w:val="00090846"/>
    <w:rsid w:val="000930F3"/>
    <w:rsid w:val="00093A27"/>
    <w:rsid w:val="000946B1"/>
    <w:rsid w:val="0009485C"/>
    <w:rsid w:val="0009665F"/>
    <w:rsid w:val="000976B4"/>
    <w:rsid w:val="00097C17"/>
    <w:rsid w:val="00097F89"/>
    <w:rsid w:val="000A0B5C"/>
    <w:rsid w:val="000A0EC4"/>
    <w:rsid w:val="000A2097"/>
    <w:rsid w:val="000A2652"/>
    <w:rsid w:val="000A297E"/>
    <w:rsid w:val="000A3B66"/>
    <w:rsid w:val="000A55B0"/>
    <w:rsid w:val="000A5B85"/>
    <w:rsid w:val="000B0C7C"/>
    <w:rsid w:val="000B0CA7"/>
    <w:rsid w:val="000B41AB"/>
    <w:rsid w:val="000B63B3"/>
    <w:rsid w:val="000B6EEB"/>
    <w:rsid w:val="000C27F3"/>
    <w:rsid w:val="000C3255"/>
    <w:rsid w:val="000C39D8"/>
    <w:rsid w:val="000C3B7C"/>
    <w:rsid w:val="000C3CF1"/>
    <w:rsid w:val="000C49CD"/>
    <w:rsid w:val="000C5191"/>
    <w:rsid w:val="000C65E9"/>
    <w:rsid w:val="000D0911"/>
    <w:rsid w:val="000D3811"/>
    <w:rsid w:val="000D6037"/>
    <w:rsid w:val="000D71D4"/>
    <w:rsid w:val="000D71E6"/>
    <w:rsid w:val="000D72DA"/>
    <w:rsid w:val="000E1283"/>
    <w:rsid w:val="000E15EC"/>
    <w:rsid w:val="000E2039"/>
    <w:rsid w:val="000E47EA"/>
    <w:rsid w:val="000E51EA"/>
    <w:rsid w:val="000E6DA4"/>
    <w:rsid w:val="000E79A0"/>
    <w:rsid w:val="000E7D30"/>
    <w:rsid w:val="000F1A82"/>
    <w:rsid w:val="000F4813"/>
    <w:rsid w:val="000F4E3A"/>
    <w:rsid w:val="001019C8"/>
    <w:rsid w:val="00101FCA"/>
    <w:rsid w:val="00102960"/>
    <w:rsid w:val="00102E06"/>
    <w:rsid w:val="00103A6A"/>
    <w:rsid w:val="001074B2"/>
    <w:rsid w:val="001120C5"/>
    <w:rsid w:val="00114C63"/>
    <w:rsid w:val="00117710"/>
    <w:rsid w:val="001179B9"/>
    <w:rsid w:val="00117D1D"/>
    <w:rsid w:val="00121ED6"/>
    <w:rsid w:val="00122155"/>
    <w:rsid w:val="00123683"/>
    <w:rsid w:val="0012547B"/>
    <w:rsid w:val="00125C9E"/>
    <w:rsid w:val="00126081"/>
    <w:rsid w:val="001301F2"/>
    <w:rsid w:val="001303D6"/>
    <w:rsid w:val="00130FAB"/>
    <w:rsid w:val="001310E1"/>
    <w:rsid w:val="001353B7"/>
    <w:rsid w:val="00137665"/>
    <w:rsid w:val="00137ECA"/>
    <w:rsid w:val="00140706"/>
    <w:rsid w:val="0014085A"/>
    <w:rsid w:val="00140C23"/>
    <w:rsid w:val="00142632"/>
    <w:rsid w:val="0014284E"/>
    <w:rsid w:val="00152C59"/>
    <w:rsid w:val="001550DF"/>
    <w:rsid w:val="001559DE"/>
    <w:rsid w:val="00157CEE"/>
    <w:rsid w:val="00157E18"/>
    <w:rsid w:val="00162483"/>
    <w:rsid w:val="00163BF4"/>
    <w:rsid w:val="00166E56"/>
    <w:rsid w:val="0016734C"/>
    <w:rsid w:val="00167D49"/>
    <w:rsid w:val="00171652"/>
    <w:rsid w:val="00173EB5"/>
    <w:rsid w:val="00176340"/>
    <w:rsid w:val="00180D46"/>
    <w:rsid w:val="001812DF"/>
    <w:rsid w:val="0018302E"/>
    <w:rsid w:val="00184447"/>
    <w:rsid w:val="00184576"/>
    <w:rsid w:val="001869E3"/>
    <w:rsid w:val="00186D3A"/>
    <w:rsid w:val="00191EA4"/>
    <w:rsid w:val="001923D9"/>
    <w:rsid w:val="00193379"/>
    <w:rsid w:val="00194197"/>
    <w:rsid w:val="00194900"/>
    <w:rsid w:val="00194F8D"/>
    <w:rsid w:val="001953FF"/>
    <w:rsid w:val="00196EE9"/>
    <w:rsid w:val="00197175"/>
    <w:rsid w:val="001A0711"/>
    <w:rsid w:val="001A1B29"/>
    <w:rsid w:val="001A279A"/>
    <w:rsid w:val="001A2D40"/>
    <w:rsid w:val="001A444A"/>
    <w:rsid w:val="001B0055"/>
    <w:rsid w:val="001B3510"/>
    <w:rsid w:val="001B3FE8"/>
    <w:rsid w:val="001B51C6"/>
    <w:rsid w:val="001B52DD"/>
    <w:rsid w:val="001B5989"/>
    <w:rsid w:val="001B7151"/>
    <w:rsid w:val="001C00EA"/>
    <w:rsid w:val="001C046A"/>
    <w:rsid w:val="001C1664"/>
    <w:rsid w:val="001C213B"/>
    <w:rsid w:val="001C2D98"/>
    <w:rsid w:val="001C472A"/>
    <w:rsid w:val="001C592C"/>
    <w:rsid w:val="001D277E"/>
    <w:rsid w:val="001D4EF1"/>
    <w:rsid w:val="001D70BC"/>
    <w:rsid w:val="001E01E7"/>
    <w:rsid w:val="001E30FB"/>
    <w:rsid w:val="001E4124"/>
    <w:rsid w:val="001E4301"/>
    <w:rsid w:val="001E4FB6"/>
    <w:rsid w:val="001E6FCD"/>
    <w:rsid w:val="001E748C"/>
    <w:rsid w:val="001F0674"/>
    <w:rsid w:val="001F24C9"/>
    <w:rsid w:val="001F3F42"/>
    <w:rsid w:val="002005AA"/>
    <w:rsid w:val="00201961"/>
    <w:rsid w:val="0020245B"/>
    <w:rsid w:val="00204693"/>
    <w:rsid w:val="002054DE"/>
    <w:rsid w:val="002060F6"/>
    <w:rsid w:val="00210966"/>
    <w:rsid w:val="00211DBC"/>
    <w:rsid w:val="0021382D"/>
    <w:rsid w:val="00213ED2"/>
    <w:rsid w:val="002161D7"/>
    <w:rsid w:val="002175EC"/>
    <w:rsid w:val="0022075B"/>
    <w:rsid w:val="0022157E"/>
    <w:rsid w:val="002216B3"/>
    <w:rsid w:val="00222A43"/>
    <w:rsid w:val="00223A1B"/>
    <w:rsid w:val="00223A26"/>
    <w:rsid w:val="00224B27"/>
    <w:rsid w:val="00225916"/>
    <w:rsid w:val="00227A19"/>
    <w:rsid w:val="00227A99"/>
    <w:rsid w:val="002313FE"/>
    <w:rsid w:val="002314C6"/>
    <w:rsid w:val="002334C3"/>
    <w:rsid w:val="00234713"/>
    <w:rsid w:val="002356CD"/>
    <w:rsid w:val="002375D8"/>
    <w:rsid w:val="00237B00"/>
    <w:rsid w:val="00240FE3"/>
    <w:rsid w:val="00243C30"/>
    <w:rsid w:val="00250F0E"/>
    <w:rsid w:val="00251F25"/>
    <w:rsid w:val="00252228"/>
    <w:rsid w:val="0025239C"/>
    <w:rsid w:val="00253652"/>
    <w:rsid w:val="002537F4"/>
    <w:rsid w:val="00255720"/>
    <w:rsid w:val="00256804"/>
    <w:rsid w:val="00257344"/>
    <w:rsid w:val="00260EFA"/>
    <w:rsid w:val="00261A13"/>
    <w:rsid w:val="00261B45"/>
    <w:rsid w:val="002628F5"/>
    <w:rsid w:val="002631EA"/>
    <w:rsid w:val="00263685"/>
    <w:rsid w:val="00263E76"/>
    <w:rsid w:val="002643EE"/>
    <w:rsid w:val="002646F3"/>
    <w:rsid w:val="0026499F"/>
    <w:rsid w:val="00267511"/>
    <w:rsid w:val="00270813"/>
    <w:rsid w:val="002709BD"/>
    <w:rsid w:val="0027148C"/>
    <w:rsid w:val="00271533"/>
    <w:rsid w:val="002731AA"/>
    <w:rsid w:val="002732A0"/>
    <w:rsid w:val="00274550"/>
    <w:rsid w:val="00274B2F"/>
    <w:rsid w:val="00277541"/>
    <w:rsid w:val="00280814"/>
    <w:rsid w:val="0028103D"/>
    <w:rsid w:val="00281B00"/>
    <w:rsid w:val="00281E79"/>
    <w:rsid w:val="002822F1"/>
    <w:rsid w:val="00284946"/>
    <w:rsid w:val="002877F7"/>
    <w:rsid w:val="00290A57"/>
    <w:rsid w:val="00291168"/>
    <w:rsid w:val="00294D37"/>
    <w:rsid w:val="00294F5F"/>
    <w:rsid w:val="0029599C"/>
    <w:rsid w:val="002960BD"/>
    <w:rsid w:val="002966AF"/>
    <w:rsid w:val="002970D9"/>
    <w:rsid w:val="002971B6"/>
    <w:rsid w:val="002A1AEB"/>
    <w:rsid w:val="002A1B62"/>
    <w:rsid w:val="002A2175"/>
    <w:rsid w:val="002A21FD"/>
    <w:rsid w:val="002A4564"/>
    <w:rsid w:val="002A4648"/>
    <w:rsid w:val="002B1432"/>
    <w:rsid w:val="002B2278"/>
    <w:rsid w:val="002B2B2D"/>
    <w:rsid w:val="002B337E"/>
    <w:rsid w:val="002B3DF9"/>
    <w:rsid w:val="002B407F"/>
    <w:rsid w:val="002B436C"/>
    <w:rsid w:val="002B438C"/>
    <w:rsid w:val="002B5923"/>
    <w:rsid w:val="002B5A44"/>
    <w:rsid w:val="002B6AC8"/>
    <w:rsid w:val="002B70E2"/>
    <w:rsid w:val="002C1DA2"/>
    <w:rsid w:val="002C3908"/>
    <w:rsid w:val="002C6BEE"/>
    <w:rsid w:val="002C7C82"/>
    <w:rsid w:val="002D1570"/>
    <w:rsid w:val="002D50A0"/>
    <w:rsid w:val="002D5A1C"/>
    <w:rsid w:val="002D6049"/>
    <w:rsid w:val="002D678D"/>
    <w:rsid w:val="002D7759"/>
    <w:rsid w:val="002D7BDA"/>
    <w:rsid w:val="002E0984"/>
    <w:rsid w:val="002E2411"/>
    <w:rsid w:val="002E3991"/>
    <w:rsid w:val="002E572E"/>
    <w:rsid w:val="002E7F7F"/>
    <w:rsid w:val="002F0D31"/>
    <w:rsid w:val="002F1050"/>
    <w:rsid w:val="002F1118"/>
    <w:rsid w:val="002F337E"/>
    <w:rsid w:val="002F44A6"/>
    <w:rsid w:val="002F485D"/>
    <w:rsid w:val="002F5CF0"/>
    <w:rsid w:val="0030021D"/>
    <w:rsid w:val="003008A3"/>
    <w:rsid w:val="00301093"/>
    <w:rsid w:val="003015B7"/>
    <w:rsid w:val="00301D5E"/>
    <w:rsid w:val="00301FFD"/>
    <w:rsid w:val="00303634"/>
    <w:rsid w:val="00304F21"/>
    <w:rsid w:val="00310CAA"/>
    <w:rsid w:val="003112DB"/>
    <w:rsid w:val="00311A38"/>
    <w:rsid w:val="00314D05"/>
    <w:rsid w:val="003172F5"/>
    <w:rsid w:val="00317A24"/>
    <w:rsid w:val="00320153"/>
    <w:rsid w:val="0032036A"/>
    <w:rsid w:val="00320529"/>
    <w:rsid w:val="00320A09"/>
    <w:rsid w:val="00322A94"/>
    <w:rsid w:val="0032637E"/>
    <w:rsid w:val="00327A7B"/>
    <w:rsid w:val="00333472"/>
    <w:rsid w:val="00334434"/>
    <w:rsid w:val="003428C0"/>
    <w:rsid w:val="00344EC9"/>
    <w:rsid w:val="00345B10"/>
    <w:rsid w:val="00345C0B"/>
    <w:rsid w:val="00346A88"/>
    <w:rsid w:val="003502F5"/>
    <w:rsid w:val="00353B61"/>
    <w:rsid w:val="0035601F"/>
    <w:rsid w:val="003577F4"/>
    <w:rsid w:val="003578E0"/>
    <w:rsid w:val="003612CA"/>
    <w:rsid w:val="00361687"/>
    <w:rsid w:val="00361FBA"/>
    <w:rsid w:val="00363A23"/>
    <w:rsid w:val="00364CBC"/>
    <w:rsid w:val="00365E5F"/>
    <w:rsid w:val="003666BA"/>
    <w:rsid w:val="003666FA"/>
    <w:rsid w:val="00366AD3"/>
    <w:rsid w:val="003675A2"/>
    <w:rsid w:val="0037030D"/>
    <w:rsid w:val="00372F97"/>
    <w:rsid w:val="00376CC3"/>
    <w:rsid w:val="00376E63"/>
    <w:rsid w:val="00377F02"/>
    <w:rsid w:val="0038078A"/>
    <w:rsid w:val="003846B5"/>
    <w:rsid w:val="003848C1"/>
    <w:rsid w:val="00384AF8"/>
    <w:rsid w:val="00384C28"/>
    <w:rsid w:val="003853A9"/>
    <w:rsid w:val="00385946"/>
    <w:rsid w:val="00385D82"/>
    <w:rsid w:val="00385DD4"/>
    <w:rsid w:val="00386A5F"/>
    <w:rsid w:val="00387EA3"/>
    <w:rsid w:val="0039164C"/>
    <w:rsid w:val="0039400C"/>
    <w:rsid w:val="0039441C"/>
    <w:rsid w:val="00394C9E"/>
    <w:rsid w:val="00394E40"/>
    <w:rsid w:val="003A019C"/>
    <w:rsid w:val="003A0737"/>
    <w:rsid w:val="003A37E3"/>
    <w:rsid w:val="003A5595"/>
    <w:rsid w:val="003A62B0"/>
    <w:rsid w:val="003A7608"/>
    <w:rsid w:val="003B5A9D"/>
    <w:rsid w:val="003C15C0"/>
    <w:rsid w:val="003C1874"/>
    <w:rsid w:val="003C1D96"/>
    <w:rsid w:val="003C22A5"/>
    <w:rsid w:val="003C4AD5"/>
    <w:rsid w:val="003D079C"/>
    <w:rsid w:val="003D23D8"/>
    <w:rsid w:val="003D250D"/>
    <w:rsid w:val="003D754B"/>
    <w:rsid w:val="003E0704"/>
    <w:rsid w:val="003E0F21"/>
    <w:rsid w:val="003E7BEA"/>
    <w:rsid w:val="003F00B7"/>
    <w:rsid w:val="003F0C88"/>
    <w:rsid w:val="003F2E95"/>
    <w:rsid w:val="003F3BBD"/>
    <w:rsid w:val="003F4086"/>
    <w:rsid w:val="003F44FF"/>
    <w:rsid w:val="003F5E8F"/>
    <w:rsid w:val="003F6428"/>
    <w:rsid w:val="003F6596"/>
    <w:rsid w:val="00404D27"/>
    <w:rsid w:val="00411247"/>
    <w:rsid w:val="004149B9"/>
    <w:rsid w:val="004160DB"/>
    <w:rsid w:val="00421FE9"/>
    <w:rsid w:val="004266AD"/>
    <w:rsid w:val="00427BAD"/>
    <w:rsid w:val="00433BAE"/>
    <w:rsid w:val="00444DC3"/>
    <w:rsid w:val="00445662"/>
    <w:rsid w:val="0044694D"/>
    <w:rsid w:val="00447BEB"/>
    <w:rsid w:val="00452083"/>
    <w:rsid w:val="00453498"/>
    <w:rsid w:val="00453D77"/>
    <w:rsid w:val="004548AD"/>
    <w:rsid w:val="00454997"/>
    <w:rsid w:val="00454ADA"/>
    <w:rsid w:val="00456111"/>
    <w:rsid w:val="00457AB3"/>
    <w:rsid w:val="00457C43"/>
    <w:rsid w:val="004602C3"/>
    <w:rsid w:val="00461426"/>
    <w:rsid w:val="004624D2"/>
    <w:rsid w:val="00462C07"/>
    <w:rsid w:val="00470F9E"/>
    <w:rsid w:val="0047157F"/>
    <w:rsid w:val="00471BCA"/>
    <w:rsid w:val="00473E93"/>
    <w:rsid w:val="00477F7F"/>
    <w:rsid w:val="00480829"/>
    <w:rsid w:val="004834C2"/>
    <w:rsid w:val="00485060"/>
    <w:rsid w:val="00485845"/>
    <w:rsid w:val="004876AD"/>
    <w:rsid w:val="004876E4"/>
    <w:rsid w:val="00487984"/>
    <w:rsid w:val="00487A30"/>
    <w:rsid w:val="00492C82"/>
    <w:rsid w:val="00493AFB"/>
    <w:rsid w:val="00494150"/>
    <w:rsid w:val="00494D2F"/>
    <w:rsid w:val="00495504"/>
    <w:rsid w:val="004965AB"/>
    <w:rsid w:val="004976D7"/>
    <w:rsid w:val="004A262F"/>
    <w:rsid w:val="004A3071"/>
    <w:rsid w:val="004A3A03"/>
    <w:rsid w:val="004A4147"/>
    <w:rsid w:val="004A43DD"/>
    <w:rsid w:val="004A4469"/>
    <w:rsid w:val="004A4E9B"/>
    <w:rsid w:val="004A6CD6"/>
    <w:rsid w:val="004A7BBF"/>
    <w:rsid w:val="004B0C3C"/>
    <w:rsid w:val="004B23C9"/>
    <w:rsid w:val="004B2BF0"/>
    <w:rsid w:val="004B313D"/>
    <w:rsid w:val="004B36EA"/>
    <w:rsid w:val="004B3AE8"/>
    <w:rsid w:val="004B7433"/>
    <w:rsid w:val="004C021D"/>
    <w:rsid w:val="004C0755"/>
    <w:rsid w:val="004C1F02"/>
    <w:rsid w:val="004C204B"/>
    <w:rsid w:val="004C332E"/>
    <w:rsid w:val="004C3880"/>
    <w:rsid w:val="004C6265"/>
    <w:rsid w:val="004C72D2"/>
    <w:rsid w:val="004D0306"/>
    <w:rsid w:val="004D11B9"/>
    <w:rsid w:val="004D31FD"/>
    <w:rsid w:val="004D3558"/>
    <w:rsid w:val="004D388B"/>
    <w:rsid w:val="004D3A1C"/>
    <w:rsid w:val="004D5026"/>
    <w:rsid w:val="004D63CC"/>
    <w:rsid w:val="004E0CC5"/>
    <w:rsid w:val="004E1D8B"/>
    <w:rsid w:val="004E6039"/>
    <w:rsid w:val="004E7D17"/>
    <w:rsid w:val="004F07D2"/>
    <w:rsid w:val="004F0F77"/>
    <w:rsid w:val="004F1FF7"/>
    <w:rsid w:val="004F2942"/>
    <w:rsid w:val="004F3473"/>
    <w:rsid w:val="004F434C"/>
    <w:rsid w:val="004F4967"/>
    <w:rsid w:val="004F49D8"/>
    <w:rsid w:val="004F60C3"/>
    <w:rsid w:val="00501EFA"/>
    <w:rsid w:val="00502155"/>
    <w:rsid w:val="00503C6C"/>
    <w:rsid w:val="00505E7E"/>
    <w:rsid w:val="005125EE"/>
    <w:rsid w:val="00512CE1"/>
    <w:rsid w:val="00513B09"/>
    <w:rsid w:val="0051463E"/>
    <w:rsid w:val="005152E6"/>
    <w:rsid w:val="00517AB7"/>
    <w:rsid w:val="005262D4"/>
    <w:rsid w:val="00527E25"/>
    <w:rsid w:val="00535207"/>
    <w:rsid w:val="00536108"/>
    <w:rsid w:val="00543B56"/>
    <w:rsid w:val="00555C45"/>
    <w:rsid w:val="00561268"/>
    <w:rsid w:val="00562168"/>
    <w:rsid w:val="005629AE"/>
    <w:rsid w:val="00564941"/>
    <w:rsid w:val="00567BB8"/>
    <w:rsid w:val="00570B99"/>
    <w:rsid w:val="0057200F"/>
    <w:rsid w:val="005729CA"/>
    <w:rsid w:val="00574D90"/>
    <w:rsid w:val="005752B8"/>
    <w:rsid w:val="00580E67"/>
    <w:rsid w:val="00580FF1"/>
    <w:rsid w:val="00581E79"/>
    <w:rsid w:val="005833F9"/>
    <w:rsid w:val="00591027"/>
    <w:rsid w:val="0059146C"/>
    <w:rsid w:val="00593A18"/>
    <w:rsid w:val="005947D9"/>
    <w:rsid w:val="00594A8C"/>
    <w:rsid w:val="00595143"/>
    <w:rsid w:val="005974BD"/>
    <w:rsid w:val="00597867"/>
    <w:rsid w:val="005A1845"/>
    <w:rsid w:val="005A1E61"/>
    <w:rsid w:val="005A36A3"/>
    <w:rsid w:val="005A37E7"/>
    <w:rsid w:val="005A4707"/>
    <w:rsid w:val="005A5D81"/>
    <w:rsid w:val="005A6F3D"/>
    <w:rsid w:val="005A7319"/>
    <w:rsid w:val="005A7E14"/>
    <w:rsid w:val="005B18DD"/>
    <w:rsid w:val="005B3F81"/>
    <w:rsid w:val="005B48C8"/>
    <w:rsid w:val="005B79C2"/>
    <w:rsid w:val="005B7B63"/>
    <w:rsid w:val="005C0CE3"/>
    <w:rsid w:val="005C431F"/>
    <w:rsid w:val="005C4B86"/>
    <w:rsid w:val="005C6DC1"/>
    <w:rsid w:val="005C7069"/>
    <w:rsid w:val="005D0388"/>
    <w:rsid w:val="005D124C"/>
    <w:rsid w:val="005D251E"/>
    <w:rsid w:val="005D53B2"/>
    <w:rsid w:val="005D745C"/>
    <w:rsid w:val="005D79F8"/>
    <w:rsid w:val="005D7CD2"/>
    <w:rsid w:val="005E0B7D"/>
    <w:rsid w:val="005E32D7"/>
    <w:rsid w:val="005E417E"/>
    <w:rsid w:val="005F752E"/>
    <w:rsid w:val="005F7C9F"/>
    <w:rsid w:val="00600161"/>
    <w:rsid w:val="00600BAF"/>
    <w:rsid w:val="00602B8A"/>
    <w:rsid w:val="00603CC0"/>
    <w:rsid w:val="006055B5"/>
    <w:rsid w:val="006060C8"/>
    <w:rsid w:val="00606453"/>
    <w:rsid w:val="00606FA1"/>
    <w:rsid w:val="00611014"/>
    <w:rsid w:val="00611168"/>
    <w:rsid w:val="0061257E"/>
    <w:rsid w:val="006154DC"/>
    <w:rsid w:val="006161DE"/>
    <w:rsid w:val="006176AE"/>
    <w:rsid w:val="00621735"/>
    <w:rsid w:val="00621FB3"/>
    <w:rsid w:val="00623C9D"/>
    <w:rsid w:val="006259E6"/>
    <w:rsid w:val="00627CF1"/>
    <w:rsid w:val="00631345"/>
    <w:rsid w:val="00631840"/>
    <w:rsid w:val="006321EE"/>
    <w:rsid w:val="0063462D"/>
    <w:rsid w:val="00634787"/>
    <w:rsid w:val="0063532E"/>
    <w:rsid w:val="006363D3"/>
    <w:rsid w:val="00636CFB"/>
    <w:rsid w:val="006404D2"/>
    <w:rsid w:val="006408B0"/>
    <w:rsid w:val="006423F9"/>
    <w:rsid w:val="0064446F"/>
    <w:rsid w:val="00647322"/>
    <w:rsid w:val="00650A03"/>
    <w:rsid w:val="006514A7"/>
    <w:rsid w:val="00654077"/>
    <w:rsid w:val="0065461B"/>
    <w:rsid w:val="0065573D"/>
    <w:rsid w:val="00655D40"/>
    <w:rsid w:val="00656727"/>
    <w:rsid w:val="00656DC4"/>
    <w:rsid w:val="006571E1"/>
    <w:rsid w:val="00661392"/>
    <w:rsid w:val="00663614"/>
    <w:rsid w:val="00664529"/>
    <w:rsid w:val="006652B1"/>
    <w:rsid w:val="00665606"/>
    <w:rsid w:val="006659E9"/>
    <w:rsid w:val="00665E39"/>
    <w:rsid w:val="00672479"/>
    <w:rsid w:val="006744E9"/>
    <w:rsid w:val="0067456A"/>
    <w:rsid w:val="0067477A"/>
    <w:rsid w:val="00675A36"/>
    <w:rsid w:val="00676EFB"/>
    <w:rsid w:val="00677D4E"/>
    <w:rsid w:val="006818EF"/>
    <w:rsid w:val="00682AF7"/>
    <w:rsid w:val="00682D88"/>
    <w:rsid w:val="00684932"/>
    <w:rsid w:val="00684EF1"/>
    <w:rsid w:val="006857D5"/>
    <w:rsid w:val="00685FEC"/>
    <w:rsid w:val="006863E4"/>
    <w:rsid w:val="00690404"/>
    <w:rsid w:val="00692312"/>
    <w:rsid w:val="00692466"/>
    <w:rsid w:val="0069315A"/>
    <w:rsid w:val="006A2E40"/>
    <w:rsid w:val="006A36F9"/>
    <w:rsid w:val="006A438F"/>
    <w:rsid w:val="006A482F"/>
    <w:rsid w:val="006A53DE"/>
    <w:rsid w:val="006A759A"/>
    <w:rsid w:val="006B009D"/>
    <w:rsid w:val="006B054C"/>
    <w:rsid w:val="006B15E8"/>
    <w:rsid w:val="006B2B89"/>
    <w:rsid w:val="006B2D75"/>
    <w:rsid w:val="006B3481"/>
    <w:rsid w:val="006C24D4"/>
    <w:rsid w:val="006C283A"/>
    <w:rsid w:val="006C5753"/>
    <w:rsid w:val="006C6977"/>
    <w:rsid w:val="006C760B"/>
    <w:rsid w:val="006C7F0B"/>
    <w:rsid w:val="006D0CD8"/>
    <w:rsid w:val="006D1F5F"/>
    <w:rsid w:val="006D3722"/>
    <w:rsid w:val="006D3B9D"/>
    <w:rsid w:val="006D45F3"/>
    <w:rsid w:val="006D46DC"/>
    <w:rsid w:val="006D4F6A"/>
    <w:rsid w:val="006D679D"/>
    <w:rsid w:val="006E033B"/>
    <w:rsid w:val="006E1B29"/>
    <w:rsid w:val="006E4372"/>
    <w:rsid w:val="006E4663"/>
    <w:rsid w:val="006E50A0"/>
    <w:rsid w:val="006E630F"/>
    <w:rsid w:val="006E648A"/>
    <w:rsid w:val="006E7D93"/>
    <w:rsid w:val="006F08A9"/>
    <w:rsid w:val="006F3639"/>
    <w:rsid w:val="006F3F41"/>
    <w:rsid w:val="00700033"/>
    <w:rsid w:val="00701776"/>
    <w:rsid w:val="00703045"/>
    <w:rsid w:val="007041D5"/>
    <w:rsid w:val="00705069"/>
    <w:rsid w:val="00705371"/>
    <w:rsid w:val="007062A6"/>
    <w:rsid w:val="00711CCD"/>
    <w:rsid w:val="00711D72"/>
    <w:rsid w:val="0071294D"/>
    <w:rsid w:val="0071517C"/>
    <w:rsid w:val="007157A2"/>
    <w:rsid w:val="00720E7A"/>
    <w:rsid w:val="0072155D"/>
    <w:rsid w:val="00722556"/>
    <w:rsid w:val="007226FD"/>
    <w:rsid w:val="007233A7"/>
    <w:rsid w:val="007304CC"/>
    <w:rsid w:val="0073448E"/>
    <w:rsid w:val="00735EB7"/>
    <w:rsid w:val="00742201"/>
    <w:rsid w:val="00742261"/>
    <w:rsid w:val="007445FA"/>
    <w:rsid w:val="007449AD"/>
    <w:rsid w:val="007466C6"/>
    <w:rsid w:val="00750120"/>
    <w:rsid w:val="0075055F"/>
    <w:rsid w:val="0075144C"/>
    <w:rsid w:val="0075176B"/>
    <w:rsid w:val="00751928"/>
    <w:rsid w:val="007527F4"/>
    <w:rsid w:val="00752989"/>
    <w:rsid w:val="00756BE6"/>
    <w:rsid w:val="00760C5A"/>
    <w:rsid w:val="00760EE8"/>
    <w:rsid w:val="00762550"/>
    <w:rsid w:val="00762BE8"/>
    <w:rsid w:val="00763368"/>
    <w:rsid w:val="00763A1B"/>
    <w:rsid w:val="00764D56"/>
    <w:rsid w:val="00765AB0"/>
    <w:rsid w:val="00766C49"/>
    <w:rsid w:val="00767BDE"/>
    <w:rsid w:val="00767DC7"/>
    <w:rsid w:val="007735E0"/>
    <w:rsid w:val="0077453A"/>
    <w:rsid w:val="00774CB0"/>
    <w:rsid w:val="007777EF"/>
    <w:rsid w:val="00783066"/>
    <w:rsid w:val="007858F3"/>
    <w:rsid w:val="00790F22"/>
    <w:rsid w:val="0079537D"/>
    <w:rsid w:val="007A0C80"/>
    <w:rsid w:val="007A1D77"/>
    <w:rsid w:val="007A210E"/>
    <w:rsid w:val="007A349D"/>
    <w:rsid w:val="007A4252"/>
    <w:rsid w:val="007A5985"/>
    <w:rsid w:val="007A7234"/>
    <w:rsid w:val="007B0C65"/>
    <w:rsid w:val="007B170C"/>
    <w:rsid w:val="007B317A"/>
    <w:rsid w:val="007B513B"/>
    <w:rsid w:val="007C489B"/>
    <w:rsid w:val="007C6216"/>
    <w:rsid w:val="007C663F"/>
    <w:rsid w:val="007D0CDC"/>
    <w:rsid w:val="007D234B"/>
    <w:rsid w:val="007E01E9"/>
    <w:rsid w:val="007E063A"/>
    <w:rsid w:val="007E06D2"/>
    <w:rsid w:val="007E4C20"/>
    <w:rsid w:val="007E4C55"/>
    <w:rsid w:val="007E5255"/>
    <w:rsid w:val="007E57E3"/>
    <w:rsid w:val="007E74A9"/>
    <w:rsid w:val="007F03E4"/>
    <w:rsid w:val="007F274A"/>
    <w:rsid w:val="007F2D5D"/>
    <w:rsid w:val="007F4ABF"/>
    <w:rsid w:val="007F5341"/>
    <w:rsid w:val="007F5EE6"/>
    <w:rsid w:val="008029B2"/>
    <w:rsid w:val="00803494"/>
    <w:rsid w:val="00805342"/>
    <w:rsid w:val="008057E5"/>
    <w:rsid w:val="008067E0"/>
    <w:rsid w:val="008068BB"/>
    <w:rsid w:val="00807635"/>
    <w:rsid w:val="00807991"/>
    <w:rsid w:val="00811B86"/>
    <w:rsid w:val="00813DFC"/>
    <w:rsid w:val="00814013"/>
    <w:rsid w:val="0081499A"/>
    <w:rsid w:val="0082113D"/>
    <w:rsid w:val="008221FA"/>
    <w:rsid w:val="00822AD3"/>
    <w:rsid w:val="00823B58"/>
    <w:rsid w:val="00823DA3"/>
    <w:rsid w:val="00825EB6"/>
    <w:rsid w:val="00826D93"/>
    <w:rsid w:val="00832889"/>
    <w:rsid w:val="00832FB8"/>
    <w:rsid w:val="00834D6E"/>
    <w:rsid w:val="008406AC"/>
    <w:rsid w:val="008432BA"/>
    <w:rsid w:val="0084543C"/>
    <w:rsid w:val="0084567B"/>
    <w:rsid w:val="00847400"/>
    <w:rsid w:val="00850187"/>
    <w:rsid w:val="008501AB"/>
    <w:rsid w:val="00850674"/>
    <w:rsid w:val="00850E5F"/>
    <w:rsid w:val="00853B6C"/>
    <w:rsid w:val="00854CE4"/>
    <w:rsid w:val="00854D46"/>
    <w:rsid w:val="00860D7A"/>
    <w:rsid w:val="00862FFA"/>
    <w:rsid w:val="008707F0"/>
    <w:rsid w:val="008729EC"/>
    <w:rsid w:val="008779B5"/>
    <w:rsid w:val="00884E48"/>
    <w:rsid w:val="0088653E"/>
    <w:rsid w:val="0088733A"/>
    <w:rsid w:val="00892110"/>
    <w:rsid w:val="00893344"/>
    <w:rsid w:val="008934B8"/>
    <w:rsid w:val="008A27A5"/>
    <w:rsid w:val="008A2BBF"/>
    <w:rsid w:val="008A2BCD"/>
    <w:rsid w:val="008A3078"/>
    <w:rsid w:val="008A3591"/>
    <w:rsid w:val="008A7F56"/>
    <w:rsid w:val="008B1CCB"/>
    <w:rsid w:val="008B1EE7"/>
    <w:rsid w:val="008B2968"/>
    <w:rsid w:val="008B2D47"/>
    <w:rsid w:val="008B36B5"/>
    <w:rsid w:val="008B6A58"/>
    <w:rsid w:val="008B76D7"/>
    <w:rsid w:val="008C7BED"/>
    <w:rsid w:val="008D0B7E"/>
    <w:rsid w:val="008D160F"/>
    <w:rsid w:val="008D2920"/>
    <w:rsid w:val="008D2FDD"/>
    <w:rsid w:val="008D3601"/>
    <w:rsid w:val="008D3EDD"/>
    <w:rsid w:val="008D4EC7"/>
    <w:rsid w:val="008E15E8"/>
    <w:rsid w:val="008E2922"/>
    <w:rsid w:val="008E4E88"/>
    <w:rsid w:val="008E5FAC"/>
    <w:rsid w:val="008F1104"/>
    <w:rsid w:val="008F2AA7"/>
    <w:rsid w:val="008F2F36"/>
    <w:rsid w:val="008F32AB"/>
    <w:rsid w:val="008F367B"/>
    <w:rsid w:val="008F4599"/>
    <w:rsid w:val="008F48D5"/>
    <w:rsid w:val="00900445"/>
    <w:rsid w:val="00901E12"/>
    <w:rsid w:val="009041F0"/>
    <w:rsid w:val="00907CA6"/>
    <w:rsid w:val="00911719"/>
    <w:rsid w:val="00913045"/>
    <w:rsid w:val="009131A8"/>
    <w:rsid w:val="00915F0E"/>
    <w:rsid w:val="00920100"/>
    <w:rsid w:val="009204B7"/>
    <w:rsid w:val="00920C2F"/>
    <w:rsid w:val="009219B0"/>
    <w:rsid w:val="00923179"/>
    <w:rsid w:val="00924157"/>
    <w:rsid w:val="00925084"/>
    <w:rsid w:val="00925CBE"/>
    <w:rsid w:val="009309FA"/>
    <w:rsid w:val="0093260A"/>
    <w:rsid w:val="00932726"/>
    <w:rsid w:val="00936C25"/>
    <w:rsid w:val="00937B31"/>
    <w:rsid w:val="00940069"/>
    <w:rsid w:val="009402C0"/>
    <w:rsid w:val="00942308"/>
    <w:rsid w:val="00945A55"/>
    <w:rsid w:val="00945C3B"/>
    <w:rsid w:val="009463F1"/>
    <w:rsid w:val="0094715E"/>
    <w:rsid w:val="0094745C"/>
    <w:rsid w:val="00947BE2"/>
    <w:rsid w:val="00951D31"/>
    <w:rsid w:val="009530E9"/>
    <w:rsid w:val="009541E4"/>
    <w:rsid w:val="00954FC0"/>
    <w:rsid w:val="00957E18"/>
    <w:rsid w:val="00961226"/>
    <w:rsid w:val="009627D3"/>
    <w:rsid w:val="00962A50"/>
    <w:rsid w:val="0096492A"/>
    <w:rsid w:val="009677C0"/>
    <w:rsid w:val="00970447"/>
    <w:rsid w:val="00972606"/>
    <w:rsid w:val="00975225"/>
    <w:rsid w:val="009757CE"/>
    <w:rsid w:val="009768D9"/>
    <w:rsid w:val="00976C27"/>
    <w:rsid w:val="00976FC1"/>
    <w:rsid w:val="009800BD"/>
    <w:rsid w:val="00985FCD"/>
    <w:rsid w:val="00986B8E"/>
    <w:rsid w:val="009870E2"/>
    <w:rsid w:val="009914F0"/>
    <w:rsid w:val="00992B0C"/>
    <w:rsid w:val="0099442A"/>
    <w:rsid w:val="00995B32"/>
    <w:rsid w:val="00995F2A"/>
    <w:rsid w:val="009A37CC"/>
    <w:rsid w:val="009A3ACA"/>
    <w:rsid w:val="009A4426"/>
    <w:rsid w:val="009A6866"/>
    <w:rsid w:val="009A6C75"/>
    <w:rsid w:val="009A7075"/>
    <w:rsid w:val="009B06F7"/>
    <w:rsid w:val="009B1605"/>
    <w:rsid w:val="009B4025"/>
    <w:rsid w:val="009B4D26"/>
    <w:rsid w:val="009B6065"/>
    <w:rsid w:val="009B6929"/>
    <w:rsid w:val="009B75A1"/>
    <w:rsid w:val="009B76CA"/>
    <w:rsid w:val="009C02E6"/>
    <w:rsid w:val="009C02EF"/>
    <w:rsid w:val="009C0402"/>
    <w:rsid w:val="009C0574"/>
    <w:rsid w:val="009C0C9F"/>
    <w:rsid w:val="009C1D8F"/>
    <w:rsid w:val="009C41F9"/>
    <w:rsid w:val="009C51A5"/>
    <w:rsid w:val="009C5AD5"/>
    <w:rsid w:val="009C7DE2"/>
    <w:rsid w:val="009D0A9B"/>
    <w:rsid w:val="009D2363"/>
    <w:rsid w:val="009D25DA"/>
    <w:rsid w:val="009D3D3D"/>
    <w:rsid w:val="009D54EB"/>
    <w:rsid w:val="009E01EE"/>
    <w:rsid w:val="009E0665"/>
    <w:rsid w:val="009E2639"/>
    <w:rsid w:val="009E28D3"/>
    <w:rsid w:val="009E46A0"/>
    <w:rsid w:val="009E5160"/>
    <w:rsid w:val="009E5AF6"/>
    <w:rsid w:val="009E6B5A"/>
    <w:rsid w:val="009F0AED"/>
    <w:rsid w:val="009F5F75"/>
    <w:rsid w:val="009F7B29"/>
    <w:rsid w:val="00A006D0"/>
    <w:rsid w:val="00A007BD"/>
    <w:rsid w:val="00A02627"/>
    <w:rsid w:val="00A045C1"/>
    <w:rsid w:val="00A051B0"/>
    <w:rsid w:val="00A10E56"/>
    <w:rsid w:val="00A122A7"/>
    <w:rsid w:val="00A14ABE"/>
    <w:rsid w:val="00A14B49"/>
    <w:rsid w:val="00A15873"/>
    <w:rsid w:val="00A169F7"/>
    <w:rsid w:val="00A172E6"/>
    <w:rsid w:val="00A173FB"/>
    <w:rsid w:val="00A20269"/>
    <w:rsid w:val="00A240A5"/>
    <w:rsid w:val="00A2423D"/>
    <w:rsid w:val="00A2527B"/>
    <w:rsid w:val="00A30234"/>
    <w:rsid w:val="00A33598"/>
    <w:rsid w:val="00A33C86"/>
    <w:rsid w:val="00A37DCE"/>
    <w:rsid w:val="00A37FD9"/>
    <w:rsid w:val="00A41603"/>
    <w:rsid w:val="00A44036"/>
    <w:rsid w:val="00A44C67"/>
    <w:rsid w:val="00A45E64"/>
    <w:rsid w:val="00A461D0"/>
    <w:rsid w:val="00A46400"/>
    <w:rsid w:val="00A5605C"/>
    <w:rsid w:val="00A61EE0"/>
    <w:rsid w:val="00A61F8C"/>
    <w:rsid w:val="00A626A3"/>
    <w:rsid w:val="00A6374B"/>
    <w:rsid w:val="00A63A86"/>
    <w:rsid w:val="00A63B1A"/>
    <w:rsid w:val="00A63B78"/>
    <w:rsid w:val="00A6457B"/>
    <w:rsid w:val="00A65DE6"/>
    <w:rsid w:val="00A65E0F"/>
    <w:rsid w:val="00A66F10"/>
    <w:rsid w:val="00A6763A"/>
    <w:rsid w:val="00A7053E"/>
    <w:rsid w:val="00A70559"/>
    <w:rsid w:val="00A70C19"/>
    <w:rsid w:val="00A73E40"/>
    <w:rsid w:val="00A75A8E"/>
    <w:rsid w:val="00A77691"/>
    <w:rsid w:val="00A80756"/>
    <w:rsid w:val="00A80AD1"/>
    <w:rsid w:val="00A81760"/>
    <w:rsid w:val="00A81D18"/>
    <w:rsid w:val="00A82D71"/>
    <w:rsid w:val="00A86719"/>
    <w:rsid w:val="00A87911"/>
    <w:rsid w:val="00A9128F"/>
    <w:rsid w:val="00A91462"/>
    <w:rsid w:val="00A93111"/>
    <w:rsid w:val="00AA0542"/>
    <w:rsid w:val="00AA54D8"/>
    <w:rsid w:val="00AA6B8C"/>
    <w:rsid w:val="00AB5E06"/>
    <w:rsid w:val="00AB61FC"/>
    <w:rsid w:val="00AB6F1B"/>
    <w:rsid w:val="00AB7B31"/>
    <w:rsid w:val="00AC1AE6"/>
    <w:rsid w:val="00AC1E8D"/>
    <w:rsid w:val="00AC279A"/>
    <w:rsid w:val="00AC2937"/>
    <w:rsid w:val="00AC7FD5"/>
    <w:rsid w:val="00AD1194"/>
    <w:rsid w:val="00AD3F15"/>
    <w:rsid w:val="00AE034B"/>
    <w:rsid w:val="00AE07DE"/>
    <w:rsid w:val="00AE1148"/>
    <w:rsid w:val="00AE27A7"/>
    <w:rsid w:val="00AE2E9F"/>
    <w:rsid w:val="00AE2FE8"/>
    <w:rsid w:val="00AE703A"/>
    <w:rsid w:val="00AE7986"/>
    <w:rsid w:val="00AF1DAC"/>
    <w:rsid w:val="00AF235C"/>
    <w:rsid w:val="00AF29D4"/>
    <w:rsid w:val="00AF2A7D"/>
    <w:rsid w:val="00AF2DC7"/>
    <w:rsid w:val="00AF5823"/>
    <w:rsid w:val="00AF67FF"/>
    <w:rsid w:val="00B00CE9"/>
    <w:rsid w:val="00B0118C"/>
    <w:rsid w:val="00B01D73"/>
    <w:rsid w:val="00B0239C"/>
    <w:rsid w:val="00B03C75"/>
    <w:rsid w:val="00B04A0A"/>
    <w:rsid w:val="00B06C3B"/>
    <w:rsid w:val="00B0720D"/>
    <w:rsid w:val="00B11BFC"/>
    <w:rsid w:val="00B1395D"/>
    <w:rsid w:val="00B15B3A"/>
    <w:rsid w:val="00B179B0"/>
    <w:rsid w:val="00B17E80"/>
    <w:rsid w:val="00B17EDC"/>
    <w:rsid w:val="00B218DE"/>
    <w:rsid w:val="00B2548D"/>
    <w:rsid w:val="00B26442"/>
    <w:rsid w:val="00B31A2F"/>
    <w:rsid w:val="00B31FBE"/>
    <w:rsid w:val="00B34142"/>
    <w:rsid w:val="00B36ABE"/>
    <w:rsid w:val="00B40998"/>
    <w:rsid w:val="00B450B9"/>
    <w:rsid w:val="00B47A46"/>
    <w:rsid w:val="00B500E1"/>
    <w:rsid w:val="00B50122"/>
    <w:rsid w:val="00B52A49"/>
    <w:rsid w:val="00B52AD1"/>
    <w:rsid w:val="00B54658"/>
    <w:rsid w:val="00B553F9"/>
    <w:rsid w:val="00B55C10"/>
    <w:rsid w:val="00B55FC9"/>
    <w:rsid w:val="00B56B9C"/>
    <w:rsid w:val="00B56F78"/>
    <w:rsid w:val="00B579D4"/>
    <w:rsid w:val="00B61F63"/>
    <w:rsid w:val="00B64600"/>
    <w:rsid w:val="00B6638C"/>
    <w:rsid w:val="00B67F94"/>
    <w:rsid w:val="00B70630"/>
    <w:rsid w:val="00B71085"/>
    <w:rsid w:val="00B7181B"/>
    <w:rsid w:val="00B7561B"/>
    <w:rsid w:val="00B76ABD"/>
    <w:rsid w:val="00B80144"/>
    <w:rsid w:val="00B80528"/>
    <w:rsid w:val="00B808FE"/>
    <w:rsid w:val="00B80A16"/>
    <w:rsid w:val="00B80EF2"/>
    <w:rsid w:val="00B826B9"/>
    <w:rsid w:val="00B82850"/>
    <w:rsid w:val="00B834EB"/>
    <w:rsid w:val="00B83C1D"/>
    <w:rsid w:val="00B85A7A"/>
    <w:rsid w:val="00B86E54"/>
    <w:rsid w:val="00B92808"/>
    <w:rsid w:val="00B93431"/>
    <w:rsid w:val="00B95FB3"/>
    <w:rsid w:val="00B967BB"/>
    <w:rsid w:val="00B96B8B"/>
    <w:rsid w:val="00B97976"/>
    <w:rsid w:val="00BA0551"/>
    <w:rsid w:val="00BA5749"/>
    <w:rsid w:val="00BA6AF5"/>
    <w:rsid w:val="00BB0B24"/>
    <w:rsid w:val="00BB0C92"/>
    <w:rsid w:val="00BB0F9D"/>
    <w:rsid w:val="00BB33FC"/>
    <w:rsid w:val="00BB47AA"/>
    <w:rsid w:val="00BB48B1"/>
    <w:rsid w:val="00BB4BA5"/>
    <w:rsid w:val="00BB702E"/>
    <w:rsid w:val="00BB7F88"/>
    <w:rsid w:val="00BC2ABE"/>
    <w:rsid w:val="00BC4504"/>
    <w:rsid w:val="00BC45AD"/>
    <w:rsid w:val="00BC53E6"/>
    <w:rsid w:val="00BC6D16"/>
    <w:rsid w:val="00BD1A43"/>
    <w:rsid w:val="00BD415D"/>
    <w:rsid w:val="00BD4606"/>
    <w:rsid w:val="00BD48EF"/>
    <w:rsid w:val="00BD5571"/>
    <w:rsid w:val="00BD560B"/>
    <w:rsid w:val="00BD6745"/>
    <w:rsid w:val="00BD7480"/>
    <w:rsid w:val="00BF0299"/>
    <w:rsid w:val="00BF0F99"/>
    <w:rsid w:val="00BF30D4"/>
    <w:rsid w:val="00BF3D2F"/>
    <w:rsid w:val="00BF4299"/>
    <w:rsid w:val="00BF4595"/>
    <w:rsid w:val="00BF519E"/>
    <w:rsid w:val="00BF53C3"/>
    <w:rsid w:val="00BF5FB3"/>
    <w:rsid w:val="00BF7AAE"/>
    <w:rsid w:val="00C010F5"/>
    <w:rsid w:val="00C018F5"/>
    <w:rsid w:val="00C02BAF"/>
    <w:rsid w:val="00C0310A"/>
    <w:rsid w:val="00C03A05"/>
    <w:rsid w:val="00C0471A"/>
    <w:rsid w:val="00C06521"/>
    <w:rsid w:val="00C15D05"/>
    <w:rsid w:val="00C15DF6"/>
    <w:rsid w:val="00C15E29"/>
    <w:rsid w:val="00C179DF"/>
    <w:rsid w:val="00C20639"/>
    <w:rsid w:val="00C26DCA"/>
    <w:rsid w:val="00C27B7F"/>
    <w:rsid w:val="00C31CF9"/>
    <w:rsid w:val="00C3207C"/>
    <w:rsid w:val="00C3287C"/>
    <w:rsid w:val="00C32C70"/>
    <w:rsid w:val="00C334C2"/>
    <w:rsid w:val="00C34364"/>
    <w:rsid w:val="00C34962"/>
    <w:rsid w:val="00C374D5"/>
    <w:rsid w:val="00C37E32"/>
    <w:rsid w:val="00C414E8"/>
    <w:rsid w:val="00C457C1"/>
    <w:rsid w:val="00C460CA"/>
    <w:rsid w:val="00C466E3"/>
    <w:rsid w:val="00C47F86"/>
    <w:rsid w:val="00C51553"/>
    <w:rsid w:val="00C5178A"/>
    <w:rsid w:val="00C51837"/>
    <w:rsid w:val="00C51A23"/>
    <w:rsid w:val="00C51C61"/>
    <w:rsid w:val="00C55AD2"/>
    <w:rsid w:val="00C61EC0"/>
    <w:rsid w:val="00C6220F"/>
    <w:rsid w:val="00C62CC6"/>
    <w:rsid w:val="00C64FD9"/>
    <w:rsid w:val="00C66CDA"/>
    <w:rsid w:val="00C74B66"/>
    <w:rsid w:val="00C8307A"/>
    <w:rsid w:val="00C8352A"/>
    <w:rsid w:val="00C855BA"/>
    <w:rsid w:val="00C85644"/>
    <w:rsid w:val="00C85B11"/>
    <w:rsid w:val="00C90BBB"/>
    <w:rsid w:val="00C938DE"/>
    <w:rsid w:val="00C96A1F"/>
    <w:rsid w:val="00CA1976"/>
    <w:rsid w:val="00CA3CC0"/>
    <w:rsid w:val="00CA449A"/>
    <w:rsid w:val="00CA5F1F"/>
    <w:rsid w:val="00CA6632"/>
    <w:rsid w:val="00CA72F5"/>
    <w:rsid w:val="00CA73F8"/>
    <w:rsid w:val="00CB0C1C"/>
    <w:rsid w:val="00CB1C15"/>
    <w:rsid w:val="00CB2CA4"/>
    <w:rsid w:val="00CB384F"/>
    <w:rsid w:val="00CB7FA2"/>
    <w:rsid w:val="00CC0833"/>
    <w:rsid w:val="00CC1801"/>
    <w:rsid w:val="00CC19DB"/>
    <w:rsid w:val="00CC3006"/>
    <w:rsid w:val="00CC4708"/>
    <w:rsid w:val="00CC6579"/>
    <w:rsid w:val="00CC7322"/>
    <w:rsid w:val="00CC7C73"/>
    <w:rsid w:val="00CD05FE"/>
    <w:rsid w:val="00CD26A6"/>
    <w:rsid w:val="00CD36F1"/>
    <w:rsid w:val="00CD5526"/>
    <w:rsid w:val="00CD65CA"/>
    <w:rsid w:val="00CE0137"/>
    <w:rsid w:val="00CE0A05"/>
    <w:rsid w:val="00CE0F18"/>
    <w:rsid w:val="00CE11A4"/>
    <w:rsid w:val="00CE382C"/>
    <w:rsid w:val="00CE5C71"/>
    <w:rsid w:val="00CE654D"/>
    <w:rsid w:val="00CF0076"/>
    <w:rsid w:val="00CF0145"/>
    <w:rsid w:val="00CF2E2C"/>
    <w:rsid w:val="00CF48F4"/>
    <w:rsid w:val="00CF63BB"/>
    <w:rsid w:val="00CF7B1B"/>
    <w:rsid w:val="00D00882"/>
    <w:rsid w:val="00D03255"/>
    <w:rsid w:val="00D05E51"/>
    <w:rsid w:val="00D07412"/>
    <w:rsid w:val="00D1159B"/>
    <w:rsid w:val="00D12BF7"/>
    <w:rsid w:val="00D13270"/>
    <w:rsid w:val="00D1388B"/>
    <w:rsid w:val="00D16593"/>
    <w:rsid w:val="00D20070"/>
    <w:rsid w:val="00D22951"/>
    <w:rsid w:val="00D25546"/>
    <w:rsid w:val="00D25AED"/>
    <w:rsid w:val="00D25D6C"/>
    <w:rsid w:val="00D268D0"/>
    <w:rsid w:val="00D3014F"/>
    <w:rsid w:val="00D32ABF"/>
    <w:rsid w:val="00D32BB2"/>
    <w:rsid w:val="00D34796"/>
    <w:rsid w:val="00D40695"/>
    <w:rsid w:val="00D40CE7"/>
    <w:rsid w:val="00D40E9A"/>
    <w:rsid w:val="00D432FE"/>
    <w:rsid w:val="00D435F4"/>
    <w:rsid w:val="00D43BC4"/>
    <w:rsid w:val="00D44441"/>
    <w:rsid w:val="00D45EDE"/>
    <w:rsid w:val="00D4686A"/>
    <w:rsid w:val="00D50481"/>
    <w:rsid w:val="00D54483"/>
    <w:rsid w:val="00D56D08"/>
    <w:rsid w:val="00D61703"/>
    <w:rsid w:val="00D62F2A"/>
    <w:rsid w:val="00D63630"/>
    <w:rsid w:val="00D63F07"/>
    <w:rsid w:val="00D642A0"/>
    <w:rsid w:val="00D64C74"/>
    <w:rsid w:val="00D66E0C"/>
    <w:rsid w:val="00D70DFE"/>
    <w:rsid w:val="00D7174B"/>
    <w:rsid w:val="00D71AC5"/>
    <w:rsid w:val="00D72F35"/>
    <w:rsid w:val="00D74085"/>
    <w:rsid w:val="00D743CC"/>
    <w:rsid w:val="00D76C7B"/>
    <w:rsid w:val="00D775EE"/>
    <w:rsid w:val="00D82AEB"/>
    <w:rsid w:val="00D84B8E"/>
    <w:rsid w:val="00D85D70"/>
    <w:rsid w:val="00D86CFE"/>
    <w:rsid w:val="00D87AD6"/>
    <w:rsid w:val="00D91117"/>
    <w:rsid w:val="00D91477"/>
    <w:rsid w:val="00D9249A"/>
    <w:rsid w:val="00D93FCF"/>
    <w:rsid w:val="00D966AA"/>
    <w:rsid w:val="00D96B14"/>
    <w:rsid w:val="00DA0A7D"/>
    <w:rsid w:val="00DA2988"/>
    <w:rsid w:val="00DA2C73"/>
    <w:rsid w:val="00DA5029"/>
    <w:rsid w:val="00DA509D"/>
    <w:rsid w:val="00DA59B4"/>
    <w:rsid w:val="00DA5A64"/>
    <w:rsid w:val="00DA6F23"/>
    <w:rsid w:val="00DB1ED3"/>
    <w:rsid w:val="00DB3109"/>
    <w:rsid w:val="00DB3195"/>
    <w:rsid w:val="00DB38A5"/>
    <w:rsid w:val="00DB4730"/>
    <w:rsid w:val="00DB4FA1"/>
    <w:rsid w:val="00DB5885"/>
    <w:rsid w:val="00DB5C0F"/>
    <w:rsid w:val="00DB5C81"/>
    <w:rsid w:val="00DB6C6A"/>
    <w:rsid w:val="00DC0E8B"/>
    <w:rsid w:val="00DC151B"/>
    <w:rsid w:val="00DC1D9E"/>
    <w:rsid w:val="00DC2152"/>
    <w:rsid w:val="00DC3E03"/>
    <w:rsid w:val="00DC62DF"/>
    <w:rsid w:val="00DC794F"/>
    <w:rsid w:val="00DD1B75"/>
    <w:rsid w:val="00DD2309"/>
    <w:rsid w:val="00DD48A5"/>
    <w:rsid w:val="00DD4C8C"/>
    <w:rsid w:val="00DD542D"/>
    <w:rsid w:val="00DD6611"/>
    <w:rsid w:val="00DE163C"/>
    <w:rsid w:val="00DE1D4E"/>
    <w:rsid w:val="00DE3731"/>
    <w:rsid w:val="00DE4DE8"/>
    <w:rsid w:val="00DE52DE"/>
    <w:rsid w:val="00DE6949"/>
    <w:rsid w:val="00DE757C"/>
    <w:rsid w:val="00DE7A51"/>
    <w:rsid w:val="00DF03A2"/>
    <w:rsid w:val="00DF1DA3"/>
    <w:rsid w:val="00DF541C"/>
    <w:rsid w:val="00DF5434"/>
    <w:rsid w:val="00DF5CEA"/>
    <w:rsid w:val="00E0211B"/>
    <w:rsid w:val="00E05394"/>
    <w:rsid w:val="00E05D66"/>
    <w:rsid w:val="00E06149"/>
    <w:rsid w:val="00E07550"/>
    <w:rsid w:val="00E12A11"/>
    <w:rsid w:val="00E15A6F"/>
    <w:rsid w:val="00E173C8"/>
    <w:rsid w:val="00E17BB6"/>
    <w:rsid w:val="00E17E65"/>
    <w:rsid w:val="00E17F0B"/>
    <w:rsid w:val="00E20A56"/>
    <w:rsid w:val="00E232E0"/>
    <w:rsid w:val="00E25E36"/>
    <w:rsid w:val="00E2616F"/>
    <w:rsid w:val="00E272F3"/>
    <w:rsid w:val="00E27B11"/>
    <w:rsid w:val="00E27B4C"/>
    <w:rsid w:val="00E316B9"/>
    <w:rsid w:val="00E337C2"/>
    <w:rsid w:val="00E362D6"/>
    <w:rsid w:val="00E43630"/>
    <w:rsid w:val="00E466F2"/>
    <w:rsid w:val="00E47194"/>
    <w:rsid w:val="00E47EB9"/>
    <w:rsid w:val="00E50DE4"/>
    <w:rsid w:val="00E512BC"/>
    <w:rsid w:val="00E535A0"/>
    <w:rsid w:val="00E5494C"/>
    <w:rsid w:val="00E54B47"/>
    <w:rsid w:val="00E55D09"/>
    <w:rsid w:val="00E6063E"/>
    <w:rsid w:val="00E652E3"/>
    <w:rsid w:val="00E66D8E"/>
    <w:rsid w:val="00E701AB"/>
    <w:rsid w:val="00E71C51"/>
    <w:rsid w:val="00E74ECD"/>
    <w:rsid w:val="00E7613C"/>
    <w:rsid w:val="00E77005"/>
    <w:rsid w:val="00E8089C"/>
    <w:rsid w:val="00E8297A"/>
    <w:rsid w:val="00E86FB8"/>
    <w:rsid w:val="00E876B9"/>
    <w:rsid w:val="00E901CD"/>
    <w:rsid w:val="00E90A2D"/>
    <w:rsid w:val="00E93624"/>
    <w:rsid w:val="00E938A3"/>
    <w:rsid w:val="00E93AFC"/>
    <w:rsid w:val="00E93B5B"/>
    <w:rsid w:val="00E9491A"/>
    <w:rsid w:val="00EA03D4"/>
    <w:rsid w:val="00EA0F29"/>
    <w:rsid w:val="00EA48D6"/>
    <w:rsid w:val="00EA6A7D"/>
    <w:rsid w:val="00EA6B65"/>
    <w:rsid w:val="00EA6C68"/>
    <w:rsid w:val="00EB0DFC"/>
    <w:rsid w:val="00EB11F5"/>
    <w:rsid w:val="00EB1560"/>
    <w:rsid w:val="00EB3563"/>
    <w:rsid w:val="00EC027E"/>
    <w:rsid w:val="00EC04F3"/>
    <w:rsid w:val="00EC1857"/>
    <w:rsid w:val="00EC1D8C"/>
    <w:rsid w:val="00EC32C4"/>
    <w:rsid w:val="00EC583E"/>
    <w:rsid w:val="00EC63E6"/>
    <w:rsid w:val="00EC6AB9"/>
    <w:rsid w:val="00EC7D2A"/>
    <w:rsid w:val="00ED17EE"/>
    <w:rsid w:val="00ED49D0"/>
    <w:rsid w:val="00ED5459"/>
    <w:rsid w:val="00ED5680"/>
    <w:rsid w:val="00ED673E"/>
    <w:rsid w:val="00ED769F"/>
    <w:rsid w:val="00ED7A98"/>
    <w:rsid w:val="00EE0D6A"/>
    <w:rsid w:val="00EE2FED"/>
    <w:rsid w:val="00EE3388"/>
    <w:rsid w:val="00EE5C34"/>
    <w:rsid w:val="00EE5F1A"/>
    <w:rsid w:val="00EF059D"/>
    <w:rsid w:val="00EF1904"/>
    <w:rsid w:val="00EF2E73"/>
    <w:rsid w:val="00EF2ED1"/>
    <w:rsid w:val="00EF3F7D"/>
    <w:rsid w:val="00EF708E"/>
    <w:rsid w:val="00F018A7"/>
    <w:rsid w:val="00F02EDD"/>
    <w:rsid w:val="00F05C4F"/>
    <w:rsid w:val="00F05D7A"/>
    <w:rsid w:val="00F05DA3"/>
    <w:rsid w:val="00F05F5A"/>
    <w:rsid w:val="00F06D34"/>
    <w:rsid w:val="00F0735F"/>
    <w:rsid w:val="00F1107A"/>
    <w:rsid w:val="00F11F19"/>
    <w:rsid w:val="00F128B8"/>
    <w:rsid w:val="00F12F43"/>
    <w:rsid w:val="00F13A9A"/>
    <w:rsid w:val="00F20809"/>
    <w:rsid w:val="00F22EBE"/>
    <w:rsid w:val="00F23666"/>
    <w:rsid w:val="00F2418F"/>
    <w:rsid w:val="00F24880"/>
    <w:rsid w:val="00F24A24"/>
    <w:rsid w:val="00F25354"/>
    <w:rsid w:val="00F25C11"/>
    <w:rsid w:val="00F26F2F"/>
    <w:rsid w:val="00F27158"/>
    <w:rsid w:val="00F278B5"/>
    <w:rsid w:val="00F3476B"/>
    <w:rsid w:val="00F347DB"/>
    <w:rsid w:val="00F3642F"/>
    <w:rsid w:val="00F377FC"/>
    <w:rsid w:val="00F422A6"/>
    <w:rsid w:val="00F42521"/>
    <w:rsid w:val="00F425C4"/>
    <w:rsid w:val="00F42694"/>
    <w:rsid w:val="00F43CD2"/>
    <w:rsid w:val="00F44902"/>
    <w:rsid w:val="00F47088"/>
    <w:rsid w:val="00F50AE4"/>
    <w:rsid w:val="00F51620"/>
    <w:rsid w:val="00F52C6D"/>
    <w:rsid w:val="00F53833"/>
    <w:rsid w:val="00F54D7B"/>
    <w:rsid w:val="00F55EFD"/>
    <w:rsid w:val="00F61144"/>
    <w:rsid w:val="00F61BC5"/>
    <w:rsid w:val="00F61F24"/>
    <w:rsid w:val="00F65841"/>
    <w:rsid w:val="00F71453"/>
    <w:rsid w:val="00F7400E"/>
    <w:rsid w:val="00F74A84"/>
    <w:rsid w:val="00F76811"/>
    <w:rsid w:val="00F8185A"/>
    <w:rsid w:val="00F81B9D"/>
    <w:rsid w:val="00F82E79"/>
    <w:rsid w:val="00F84D99"/>
    <w:rsid w:val="00F86246"/>
    <w:rsid w:val="00F86CDF"/>
    <w:rsid w:val="00F87C11"/>
    <w:rsid w:val="00F942FB"/>
    <w:rsid w:val="00F95433"/>
    <w:rsid w:val="00F9603C"/>
    <w:rsid w:val="00F96B55"/>
    <w:rsid w:val="00F97DFE"/>
    <w:rsid w:val="00FA05E8"/>
    <w:rsid w:val="00FA2A98"/>
    <w:rsid w:val="00FA42CF"/>
    <w:rsid w:val="00FA4DD5"/>
    <w:rsid w:val="00FA54C4"/>
    <w:rsid w:val="00FA5B66"/>
    <w:rsid w:val="00FA6732"/>
    <w:rsid w:val="00FB0B8C"/>
    <w:rsid w:val="00FB3847"/>
    <w:rsid w:val="00FC0134"/>
    <w:rsid w:val="00FC362F"/>
    <w:rsid w:val="00FC7046"/>
    <w:rsid w:val="00FC7492"/>
    <w:rsid w:val="00FD1C7C"/>
    <w:rsid w:val="00FD5262"/>
    <w:rsid w:val="00FE0C91"/>
    <w:rsid w:val="00FE1E69"/>
    <w:rsid w:val="00FE214E"/>
    <w:rsid w:val="00FE2B10"/>
    <w:rsid w:val="00FE3CA6"/>
    <w:rsid w:val="00FF1030"/>
    <w:rsid w:val="00FF107B"/>
    <w:rsid w:val="00FF15AE"/>
    <w:rsid w:val="00FF44BD"/>
    <w:rsid w:val="00FF7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9059D0"/>
  <w15:docId w15:val="{07E539B0-D77C-4E27-8692-884565ACA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40" w:line="280" w:lineRule="atLeast"/>
      </w:pPr>
    </w:pPrDefault>
  </w:docDefaults>
  <w:latentStyles w:defLockedState="1" w:defUIPriority="0" w:defSemiHidden="0" w:defUnhideWhenUsed="0" w:defQFormat="0" w:count="375">
    <w:lsdException w:name="Normal" w:locked="0" w:qFormat="1"/>
    <w:lsdException w:name="heading 1" w:uiPriority="9" w:qFormat="1"/>
    <w:lsdException w:name="heading 2" w:uiPriority="9" w:qFormat="1"/>
    <w:lsdException w:name="heading 3" w:uiPriority="9" w:qFormat="1"/>
    <w:lsdException w:name="heading 4" w:uiPriority="9" w:qFormat="1"/>
    <w:lsdException w:name="heading 6" w:semiHidden="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locked="0"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0" w:semiHidden="1" w:unhideWhenUsed="1"/>
    <w:lsdException w:name="footnote text" w:semiHidden="1" w:uiPriority="99" w:unhideWhenUsed="1" w:qFormat="1"/>
    <w:lsdException w:name="annotation text" w:semiHidden="1" w:uiPriority="99"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locked="0"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locked="0" w:semiHidden="1" w:uiPriority="10" w:qFormat="1"/>
    <w:lsdException w:name="Closing" w:semiHidden="1" w:unhideWhenUsed="1"/>
    <w:lsdException w:name="Signature" w:semiHidden="1" w:unhideWhenUsed="1"/>
    <w:lsdException w:name="Default Paragraph Font" w:locked="0" w:semiHidden="1" w:unhideWhenUsed="1"/>
    <w:lsdException w:name="Body Text" w:semiHidden="1" w:uiPriority="1" w:unhideWhenUsed="1" w:qFormat="1"/>
    <w:lsdException w:name="Body Text Indent" w:semiHidden="1" w:unhideWhenUsed="1"/>
    <w:lsdException w:name="List Continue" w:locked="0" w:semiHidden="1" w:unhideWhenUsed="1"/>
    <w:lsdException w:name="List Continue 2" w:locked="0"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lsdException w:name="Date" w:qFormat="1"/>
    <w:lsdException w:name="Body Text First Indent" w:semiHidden="1"/>
    <w:lsdException w:name="Body Text First Indent 2" w:semiHidden="1" w:unhideWhenUsed="1"/>
    <w:lsdException w:name="Note Heading" w:locked="0"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locked="0" w:semiHidden="1" w:uiPriority="99" w:unhideWhenUsed="1"/>
    <w:lsdException w:name="Strong" w:semiHidden="1" w:uiPriority="22"/>
    <w:lsdException w:name="Emphasis" w:locked="0" w:uiPriority="20" w:qFormat="1"/>
    <w:lsdException w:name="Document Map" w:semiHidden="1" w:uiPriority="99" w:unhideWhenUsed="1"/>
    <w:lsdException w:name="Plain Text" w:locked="0" w:semiHidden="1" w:uiPriority="99"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99"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locked="0" w:semiHidden="1"/>
    <w:lsdException w:name="No Spacing" w:semiHidden="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locked="0" w:semiHidden="1" w:uiPriority="99"/>
    <w:lsdException w:name="List Paragraph" w:uiPriority="34" w:qFormat="1"/>
    <w:lsdException w:name="Intense Quote" w:semiHidden="1"/>
    <w:lsdException w:name="Medium List 2 Accent 1"/>
    <w:lsdException w:name="Medium Grid 1 Accent 1" w:uiPriority="62"/>
    <w:lsdException w:name="Medium Grid 2 Accent 1"/>
    <w:lsdException w:name="Medium Grid 3 Accent 1"/>
    <w:lsdException w:name="Dark List Accent 1" w:uiPriority="65"/>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uiPriority="60"/>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B86E54"/>
    <w:pPr>
      <w:spacing w:after="0" w:line="240" w:lineRule="auto"/>
    </w:pPr>
    <w:rPr>
      <w:lang w:val="en-IN"/>
    </w:rPr>
  </w:style>
  <w:style w:type="paragraph" w:styleId="Heading1">
    <w:name w:val="heading 1"/>
    <w:basedOn w:val="Normal"/>
    <w:next w:val="Normal"/>
    <w:link w:val="Heading1Char"/>
    <w:autoRedefine/>
    <w:uiPriority w:val="9"/>
    <w:qFormat/>
    <w:locked/>
    <w:rsid w:val="00AE703A"/>
    <w:pPr>
      <w:keepNext/>
      <w:keepLines/>
      <w:spacing w:before="400" w:after="100" w:line="320" w:lineRule="atLeast"/>
      <w:outlineLvl w:val="0"/>
    </w:pPr>
    <w:rPr>
      <w:rFonts w:ascii="Arial" w:hAnsi="Arial"/>
      <w:color w:val="FF9900"/>
      <w:kern w:val="28"/>
      <w:sz w:val="36"/>
      <w:lang w:val="en-US"/>
    </w:rPr>
  </w:style>
  <w:style w:type="paragraph" w:styleId="Heading2">
    <w:name w:val="heading 2"/>
    <w:basedOn w:val="Normal"/>
    <w:next w:val="Normal"/>
    <w:link w:val="Heading2Char"/>
    <w:uiPriority w:val="9"/>
    <w:qFormat/>
    <w:locked/>
    <w:rsid w:val="00705069"/>
    <w:pPr>
      <w:keepNext/>
      <w:keepLines/>
      <w:spacing w:before="400" w:after="100" w:line="320" w:lineRule="atLeast"/>
      <w:outlineLvl w:val="1"/>
    </w:pPr>
    <w:rPr>
      <w:rFonts w:ascii="Arial" w:hAnsi="Arial"/>
      <w:color w:val="146EB4"/>
      <w:kern w:val="28"/>
      <w:sz w:val="28"/>
      <w:lang w:val="en-US"/>
    </w:rPr>
  </w:style>
  <w:style w:type="paragraph" w:styleId="Heading3">
    <w:name w:val="heading 3"/>
    <w:basedOn w:val="Normal"/>
    <w:next w:val="Normal"/>
    <w:link w:val="Heading3Char"/>
    <w:uiPriority w:val="9"/>
    <w:qFormat/>
    <w:locked/>
    <w:rsid w:val="00705069"/>
    <w:pPr>
      <w:keepNext/>
      <w:keepLines/>
      <w:spacing w:before="400" w:after="100" w:line="320" w:lineRule="atLeast"/>
      <w:outlineLvl w:val="2"/>
    </w:pPr>
    <w:rPr>
      <w:rFonts w:ascii="Arial" w:eastAsiaTheme="majorEastAsia" w:hAnsi="Arial" w:cstheme="majorBidi"/>
      <w:b/>
      <w:bCs/>
      <w:smallCaps/>
      <w:color w:val="D45B07"/>
      <w:kern w:val="28"/>
      <w:sz w:val="26"/>
      <w:lang w:val="en-US"/>
    </w:rPr>
  </w:style>
  <w:style w:type="paragraph" w:styleId="Heading4">
    <w:name w:val="heading 4"/>
    <w:basedOn w:val="Normal"/>
    <w:next w:val="Normal"/>
    <w:link w:val="Heading4Char"/>
    <w:uiPriority w:val="9"/>
    <w:qFormat/>
    <w:locked/>
    <w:rsid w:val="00705069"/>
    <w:pPr>
      <w:keepNext/>
      <w:keepLines/>
      <w:spacing w:before="280" w:after="80" w:line="280" w:lineRule="exact"/>
      <w:outlineLvl w:val="3"/>
    </w:pPr>
    <w:rPr>
      <w:rFonts w:ascii="Arial" w:hAnsi="Arial" w:cs="Arial"/>
      <w:bCs/>
      <w:i/>
      <w:iCs/>
      <w:color w:val="212120"/>
      <w:kern w:val="28"/>
      <w:lang w:val="en-US"/>
    </w:rPr>
  </w:style>
  <w:style w:type="paragraph" w:styleId="Heading5">
    <w:name w:val="heading 5"/>
    <w:basedOn w:val="Normal"/>
    <w:next w:val="Normal"/>
    <w:link w:val="Heading5Char"/>
    <w:unhideWhenUsed/>
    <w:locked/>
    <w:rsid w:val="00986B8E"/>
    <w:pPr>
      <w:keepNext/>
      <w:keepLines/>
      <w:spacing w:before="200" w:after="280" w:line="320" w:lineRule="atLeast"/>
      <w:outlineLvl w:val="4"/>
    </w:pPr>
    <w:rPr>
      <w:rFonts w:asciiTheme="majorHAnsi" w:eastAsiaTheme="majorEastAsia" w:hAnsiTheme="majorHAnsi" w:cstheme="majorBidi"/>
      <w:color w:val="243F60" w:themeColor="accent1" w:themeShade="7F"/>
      <w:kern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03A"/>
    <w:rPr>
      <w:rFonts w:ascii="Arial" w:hAnsi="Arial"/>
      <w:color w:val="FF9900"/>
      <w:kern w:val="28"/>
      <w:sz w:val="36"/>
    </w:rPr>
  </w:style>
  <w:style w:type="character" w:customStyle="1" w:styleId="Heading2Char">
    <w:name w:val="Heading 2 Char"/>
    <w:basedOn w:val="DefaultParagraphFont"/>
    <w:link w:val="Heading2"/>
    <w:uiPriority w:val="9"/>
    <w:rsid w:val="00705069"/>
    <w:rPr>
      <w:rFonts w:ascii="Arial" w:hAnsi="Arial"/>
      <w:color w:val="146EB4"/>
      <w:kern w:val="28"/>
      <w:sz w:val="28"/>
    </w:rPr>
  </w:style>
  <w:style w:type="character" w:customStyle="1" w:styleId="Heading3Char">
    <w:name w:val="Heading 3 Char"/>
    <w:basedOn w:val="DefaultParagraphFont"/>
    <w:link w:val="Heading3"/>
    <w:uiPriority w:val="9"/>
    <w:rsid w:val="00705069"/>
    <w:rPr>
      <w:rFonts w:ascii="Arial" w:eastAsiaTheme="majorEastAsia" w:hAnsi="Arial" w:cstheme="majorBidi"/>
      <w:b/>
      <w:bCs/>
      <w:smallCaps/>
      <w:color w:val="D45B07"/>
      <w:kern w:val="28"/>
      <w:sz w:val="26"/>
    </w:rPr>
  </w:style>
  <w:style w:type="character" w:customStyle="1" w:styleId="Heading4Char">
    <w:name w:val="Heading 4 Char"/>
    <w:basedOn w:val="DefaultParagraphFont"/>
    <w:link w:val="Heading4"/>
    <w:uiPriority w:val="9"/>
    <w:rsid w:val="00705069"/>
    <w:rPr>
      <w:rFonts w:ascii="Arial" w:hAnsi="Arial" w:cs="Arial"/>
      <w:bCs/>
      <w:i/>
      <w:iCs/>
    </w:rPr>
  </w:style>
  <w:style w:type="character" w:customStyle="1" w:styleId="Heading5Char">
    <w:name w:val="Heading 5 Char"/>
    <w:basedOn w:val="DefaultParagraphFont"/>
    <w:link w:val="Heading5"/>
    <w:rsid w:val="009B06F7"/>
    <w:rPr>
      <w:rFonts w:asciiTheme="majorHAnsi" w:eastAsiaTheme="majorEastAsia" w:hAnsiTheme="majorHAnsi" w:cstheme="majorBidi"/>
      <w:color w:val="243F60" w:themeColor="accent1" w:themeShade="7F"/>
      <w:kern w:val="28"/>
      <w:sz w:val="22"/>
    </w:rPr>
  </w:style>
  <w:style w:type="paragraph" w:customStyle="1" w:styleId="SideBody">
    <w:name w:val="Side Body"/>
    <w:basedOn w:val="Normal"/>
    <w:link w:val="SideBodyChar"/>
    <w:locked/>
    <w:rsid w:val="008F2AA7"/>
    <w:pPr>
      <w:widowControl w:val="0"/>
      <w:pBdr>
        <w:top w:val="dotted" w:sz="4" w:space="14" w:color="FFFFFF" w:themeColor="background1"/>
        <w:left w:val="dotted" w:sz="4" w:space="14" w:color="FFFFFF" w:themeColor="background1"/>
        <w:bottom w:val="dotted" w:sz="4" w:space="21" w:color="FFFFFF" w:themeColor="background1"/>
        <w:right w:val="dotted" w:sz="4" w:space="10" w:color="FFFFFF" w:themeColor="background1"/>
      </w:pBdr>
      <w:shd w:val="clear" w:color="auto" w:fill="CBD5E9"/>
      <w:spacing w:after="280" w:line="320" w:lineRule="atLeast"/>
    </w:pPr>
    <w:rPr>
      <w:rFonts w:ascii="Georgia" w:hAnsi="Georgia" w:cs="Arial"/>
      <w:color w:val="212120"/>
      <w:kern w:val="28"/>
      <w:lang w:val="en-US"/>
    </w:rPr>
  </w:style>
  <w:style w:type="character" w:customStyle="1" w:styleId="SideBodyChar">
    <w:name w:val="Side Body Char"/>
    <w:basedOn w:val="DefaultParagraphFont"/>
    <w:link w:val="SideBody"/>
    <w:rsid w:val="00F128B8"/>
    <w:rPr>
      <w:rFonts w:ascii="Georgia" w:hAnsi="Georgia" w:cs="Arial"/>
      <w:kern w:val="28"/>
      <w:shd w:val="clear" w:color="auto" w:fill="CBD5E9"/>
    </w:rPr>
  </w:style>
  <w:style w:type="paragraph" w:customStyle="1" w:styleId="Body">
    <w:name w:val="Body"/>
    <w:basedOn w:val="Normal"/>
    <w:link w:val="BodyChar"/>
    <w:locked/>
    <w:rsid w:val="002B1A35"/>
    <w:pPr>
      <w:spacing w:after="280" w:line="320" w:lineRule="atLeast"/>
    </w:pPr>
    <w:rPr>
      <w:rFonts w:ascii="Georgia" w:hAnsi="Georgia" w:cs="Arial"/>
      <w:color w:val="262626" w:themeColor="text1" w:themeTint="D9"/>
      <w:kern w:val="28"/>
      <w:szCs w:val="22"/>
      <w:lang w:val="en-US"/>
    </w:rPr>
  </w:style>
  <w:style w:type="character" w:customStyle="1" w:styleId="BodyChar">
    <w:name w:val="Body Char"/>
    <w:basedOn w:val="DefaultParagraphFont"/>
    <w:link w:val="Body"/>
    <w:rsid w:val="005262D4"/>
    <w:rPr>
      <w:rFonts w:ascii="Arial" w:hAnsi="Arial" w:cs="Arial"/>
      <w:color w:val="262626" w:themeColor="text1" w:themeTint="D9"/>
      <w:kern w:val="28"/>
      <w:sz w:val="22"/>
      <w:szCs w:val="22"/>
    </w:rPr>
  </w:style>
  <w:style w:type="paragraph" w:styleId="Header">
    <w:name w:val="header"/>
    <w:link w:val="HeaderChar"/>
    <w:uiPriority w:val="99"/>
    <w:qFormat/>
    <w:locked/>
    <w:rsid w:val="009F7B29"/>
    <w:pPr>
      <w:pBdr>
        <w:bottom w:val="single" w:sz="4" w:space="4" w:color="000000" w:themeColor="text1"/>
      </w:pBdr>
      <w:tabs>
        <w:tab w:val="right" w:pos="8280"/>
      </w:tabs>
      <w:spacing w:before="280"/>
    </w:pPr>
    <w:rPr>
      <w:rFonts w:asciiTheme="minorHAnsi" w:hAnsiTheme="minorHAnsi"/>
      <w:kern w:val="28"/>
      <w:sz w:val="22"/>
    </w:rPr>
  </w:style>
  <w:style w:type="character" w:customStyle="1" w:styleId="HeaderChar">
    <w:name w:val="Header Char"/>
    <w:basedOn w:val="DefaultParagraphFont"/>
    <w:link w:val="Header"/>
    <w:uiPriority w:val="99"/>
    <w:rsid w:val="009F7B29"/>
    <w:rPr>
      <w:rFonts w:asciiTheme="minorHAnsi" w:hAnsiTheme="minorHAnsi"/>
      <w:kern w:val="28"/>
      <w:sz w:val="22"/>
    </w:rPr>
  </w:style>
  <w:style w:type="paragraph" w:styleId="Footer">
    <w:name w:val="footer"/>
    <w:link w:val="FooterChar"/>
    <w:uiPriority w:val="99"/>
    <w:qFormat/>
    <w:locked/>
    <w:rsid w:val="009F7B29"/>
    <w:pPr>
      <w:tabs>
        <w:tab w:val="right" w:pos="8424"/>
      </w:tabs>
      <w:spacing w:before="140" w:after="0"/>
    </w:pPr>
    <w:rPr>
      <w:rFonts w:asciiTheme="minorHAnsi" w:hAnsiTheme="minorHAnsi"/>
      <w:kern w:val="28"/>
      <w:sz w:val="22"/>
      <w:szCs w:val="20"/>
    </w:rPr>
  </w:style>
  <w:style w:type="character" w:customStyle="1" w:styleId="FooterChar">
    <w:name w:val="Footer Char"/>
    <w:basedOn w:val="DefaultParagraphFont"/>
    <w:link w:val="Footer"/>
    <w:uiPriority w:val="99"/>
    <w:rsid w:val="009F7B29"/>
    <w:rPr>
      <w:rFonts w:asciiTheme="minorHAnsi" w:hAnsiTheme="minorHAnsi"/>
      <w:kern w:val="28"/>
      <w:sz w:val="22"/>
      <w:szCs w:val="20"/>
    </w:rPr>
  </w:style>
  <w:style w:type="table" w:styleId="TableGrid">
    <w:name w:val="Table Grid"/>
    <w:basedOn w:val="TableNormal"/>
    <w:uiPriority w:val="59"/>
    <w:locked/>
    <w:rsid w:val="00201961"/>
    <w:tblPr>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115" w:type="dxa"/>
        <w:right w:w="115" w:type="dxa"/>
      </w:tblCellMar>
    </w:tblPr>
    <w:trPr>
      <w:tblHeader/>
      <w:tblCellSpacing w:w="7" w:type="dxa"/>
    </w:trPr>
  </w:style>
  <w:style w:type="table" w:customStyle="1" w:styleId="AmazonTable">
    <w:name w:val="Amazon Table"/>
    <w:basedOn w:val="TableGrid"/>
    <w:qFormat/>
    <w:locked/>
    <w:rsid w:val="002B1A35"/>
    <w:rPr>
      <w:rFonts w:asciiTheme="minorHAnsi" w:hAnsiTheme="minorHAnsi"/>
      <w:sz w:val="22"/>
    </w:rPr>
    <w:tblPr>
      <w:tblStyleRowBandSize w:val="1"/>
    </w:tblPr>
    <w:tblStylePr w:type="firstRow">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b/>
        <w:color w:val="FF9900"/>
        <w:sz w:val="24"/>
      </w:rPr>
      <w:tblPr/>
      <w:tcPr>
        <w:shd w:val="clear" w:color="auto" w:fill="146EB4"/>
      </w:tcPr>
    </w:tblStylePr>
    <w:tblStylePr w:type="firstCol">
      <w:rPr>
        <w:rFonts w:asciiTheme="minorHAnsi" w:hAnsiTheme="minorHAnsi"/>
        <w:b/>
        <w:sz w:val="22"/>
      </w:rPr>
    </w:tblStylePr>
    <w:tblStylePr w:type="band1Horz">
      <w:pPr>
        <w:wordWrap/>
        <w:spacing w:beforeLines="0" w:beforeAutospacing="0" w:afterLines="0" w:afterAutospacing="0" w:line="240" w:lineRule="auto"/>
        <w:ind w:leftChars="0" w:left="0" w:rightChars="0" w:right="0" w:firstLineChars="0" w:firstLine="0"/>
      </w:pPr>
      <w:rPr>
        <w:rFonts w:asciiTheme="minorHAnsi" w:hAnsiTheme="minorHAnsi"/>
        <w:color w:val="FF9900"/>
        <w:sz w:val="22"/>
      </w:rPr>
    </w:tblStylePr>
    <w:tblStylePr w:type="band2Horz">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sz w:val="22"/>
      </w:rPr>
    </w:tblStylePr>
  </w:style>
  <w:style w:type="paragraph" w:customStyle="1" w:styleId="CodeSnippet">
    <w:name w:val="Code Snippet"/>
    <w:basedOn w:val="Body"/>
    <w:qFormat/>
    <w:locked/>
    <w:rsid w:val="00705069"/>
    <w:pPr>
      <w:pBdr>
        <w:top w:val="single" w:sz="8" w:space="7" w:color="FFFFFF" w:themeColor="background1"/>
        <w:left w:val="single" w:sz="8" w:space="21" w:color="FFFFFF" w:themeColor="background1"/>
        <w:bottom w:val="single" w:sz="8" w:space="7" w:color="FFFFFF" w:themeColor="background1"/>
        <w:right w:val="single" w:sz="8" w:space="14" w:color="FFFFFF" w:themeColor="background1"/>
      </w:pBdr>
      <w:shd w:val="clear" w:color="auto" w:fill="E6E7E8"/>
      <w:spacing w:after="120" w:line="240" w:lineRule="atLeast"/>
      <w:ind w:left="720" w:right="720"/>
      <w:contextualSpacing/>
    </w:pPr>
    <w:rPr>
      <w:rFonts w:ascii="Consolas" w:hAnsi="Consolas"/>
      <w:sz w:val="22"/>
    </w:rPr>
  </w:style>
  <w:style w:type="paragraph" w:customStyle="1" w:styleId="Bullet1">
    <w:name w:val="Bullet1"/>
    <w:link w:val="Bullet1Char"/>
    <w:autoRedefine/>
    <w:semiHidden/>
    <w:qFormat/>
    <w:rsid w:val="00C76845"/>
    <w:pPr>
      <w:numPr>
        <w:numId w:val="2"/>
      </w:numPr>
      <w:spacing w:after="120"/>
    </w:pPr>
    <w:rPr>
      <w:rFonts w:asciiTheme="minorHAnsi" w:eastAsia="Batang" w:hAnsiTheme="minorHAnsi" w:cs="Arial"/>
      <w:color w:val="262626" w:themeColor="text1" w:themeTint="D9"/>
      <w:sz w:val="22"/>
      <w:lang w:eastAsia="ko-KR"/>
    </w:rPr>
  </w:style>
  <w:style w:type="character" w:customStyle="1" w:styleId="Bullet1Char">
    <w:name w:val="Bullet1 Char"/>
    <w:basedOn w:val="DefaultParagraphFont"/>
    <w:link w:val="Bullet1"/>
    <w:semiHidden/>
    <w:rsid w:val="005262D4"/>
    <w:rPr>
      <w:rFonts w:asciiTheme="minorHAnsi" w:eastAsia="Batang" w:hAnsiTheme="minorHAnsi" w:cs="Arial"/>
      <w:color w:val="262626" w:themeColor="text1" w:themeTint="D9"/>
      <w:sz w:val="22"/>
      <w:lang w:eastAsia="ko-KR"/>
    </w:rPr>
  </w:style>
  <w:style w:type="paragraph" w:customStyle="1" w:styleId="Bullet2">
    <w:name w:val="Bullet2"/>
    <w:basedOn w:val="Bullet1"/>
    <w:link w:val="Bullet2Char"/>
    <w:uiPriority w:val="99"/>
    <w:locked/>
    <w:rsid w:val="0027688A"/>
    <w:pPr>
      <w:numPr>
        <w:ilvl w:val="1"/>
        <w:numId w:val="1"/>
      </w:numPr>
    </w:pPr>
  </w:style>
  <w:style w:type="character" w:customStyle="1" w:styleId="Bullet2Char">
    <w:name w:val="Bullet2 Char"/>
    <w:basedOn w:val="Bullet1Char"/>
    <w:link w:val="Bullet2"/>
    <w:uiPriority w:val="99"/>
    <w:rsid w:val="005262D4"/>
    <w:rPr>
      <w:rFonts w:asciiTheme="minorHAnsi" w:eastAsia="Batang" w:hAnsiTheme="minorHAnsi" w:cs="Arial"/>
      <w:color w:val="262626" w:themeColor="text1" w:themeTint="D9"/>
      <w:sz w:val="22"/>
      <w:lang w:eastAsia="ko-KR"/>
    </w:rPr>
  </w:style>
  <w:style w:type="paragraph" w:styleId="BalloonText">
    <w:name w:val="Balloon Text"/>
    <w:basedOn w:val="Normal"/>
    <w:link w:val="BalloonTextChar"/>
    <w:uiPriority w:val="99"/>
    <w:semiHidden/>
    <w:locked/>
    <w:rsid w:val="004C3880"/>
    <w:pPr>
      <w:spacing w:after="280" w:line="320" w:lineRule="atLeast"/>
    </w:pPr>
    <w:rPr>
      <w:rFonts w:ascii="Tahoma" w:hAnsi="Tahoma" w:cs="Tahoma"/>
      <w:color w:val="212120"/>
      <w:kern w:val="28"/>
      <w:sz w:val="16"/>
      <w:szCs w:val="16"/>
      <w:lang w:val="en-US"/>
    </w:rPr>
  </w:style>
  <w:style w:type="character" w:customStyle="1" w:styleId="BalloonTextChar">
    <w:name w:val="Balloon Text Char"/>
    <w:basedOn w:val="DefaultParagraphFont"/>
    <w:link w:val="BalloonText"/>
    <w:uiPriority w:val="99"/>
    <w:semiHidden/>
    <w:rsid w:val="009677C0"/>
    <w:rPr>
      <w:rFonts w:ascii="Tahoma" w:hAnsi="Tahoma" w:cs="Tahoma"/>
      <w:color w:val="212120"/>
      <w:kern w:val="28"/>
      <w:sz w:val="16"/>
      <w:szCs w:val="16"/>
    </w:rPr>
  </w:style>
  <w:style w:type="paragraph" w:customStyle="1" w:styleId="DocumentTitle">
    <w:name w:val="Document Title"/>
    <w:next w:val="Body"/>
    <w:qFormat/>
    <w:locked/>
    <w:rsid w:val="00BF0F99"/>
    <w:pPr>
      <w:spacing w:before="1260" w:after="320" w:line="320" w:lineRule="exact"/>
      <w:jc w:val="center"/>
    </w:pPr>
    <w:rPr>
      <w:rFonts w:ascii="Arial" w:eastAsiaTheme="majorEastAsia" w:hAnsi="Arial" w:cstheme="majorBidi"/>
      <w:bCs/>
      <w:color w:val="FF9900"/>
      <w:kern w:val="28"/>
      <w:sz w:val="64"/>
      <w:szCs w:val="32"/>
    </w:rPr>
  </w:style>
  <w:style w:type="paragraph" w:customStyle="1" w:styleId="DocumentSubtitle">
    <w:name w:val="Document Subtitle"/>
    <w:next w:val="Body"/>
    <w:qFormat/>
    <w:locked/>
    <w:rsid w:val="007E06D2"/>
    <w:pPr>
      <w:spacing w:before="140" w:after="480" w:line="400" w:lineRule="exact"/>
      <w:jc w:val="center"/>
    </w:pPr>
    <w:rPr>
      <w:rFonts w:ascii="Arial" w:eastAsiaTheme="majorEastAsia" w:hAnsi="Arial" w:cstheme="majorBidi"/>
      <w:bCs/>
      <w:kern w:val="28"/>
      <w:sz w:val="32"/>
      <w:szCs w:val="32"/>
    </w:rPr>
  </w:style>
  <w:style w:type="paragraph" w:customStyle="1" w:styleId="InsetQuote">
    <w:name w:val="Inset Quote"/>
    <w:basedOn w:val="Normal"/>
    <w:next w:val="Normal"/>
    <w:locked/>
    <w:rsid w:val="00267511"/>
    <w:pPr>
      <w:pBdr>
        <w:top w:val="wave" w:sz="6" w:space="14" w:color="FFFFFF" w:themeColor="background1"/>
        <w:left w:val="wave" w:sz="6" w:space="21" w:color="FFFFFF" w:themeColor="background1"/>
        <w:bottom w:val="wave" w:sz="6" w:space="21" w:color="FFFFFF" w:themeColor="background1"/>
        <w:right w:val="wave" w:sz="6" w:space="14" w:color="FFFFFF" w:themeColor="background1"/>
      </w:pBdr>
      <w:shd w:val="clear" w:color="auto" w:fill="E6E7E8"/>
      <w:spacing w:after="280" w:line="320" w:lineRule="atLeast"/>
      <w:ind w:left="720" w:right="720"/>
    </w:pPr>
    <w:rPr>
      <w:rFonts w:ascii="Georgia" w:hAnsi="Georgia" w:cs="Arial"/>
      <w:color w:val="212120"/>
      <w:kern w:val="28"/>
      <w:szCs w:val="22"/>
      <w:lang w:val="en-US"/>
    </w:rPr>
  </w:style>
  <w:style w:type="paragraph" w:customStyle="1" w:styleId="FigureCaption">
    <w:name w:val="Figure Caption"/>
    <w:next w:val="Body"/>
    <w:semiHidden/>
    <w:qFormat/>
    <w:rsid w:val="00E56658"/>
    <w:pPr>
      <w:spacing w:before="120" w:after="240"/>
      <w:ind w:left="1008" w:right="1008"/>
      <w:jc w:val="center"/>
    </w:pPr>
    <w:rPr>
      <w:rFonts w:asciiTheme="minorHAnsi" w:hAnsiTheme="minorHAnsi" w:cs="Arial"/>
      <w:i/>
      <w:color w:val="262626" w:themeColor="text1" w:themeTint="D9"/>
      <w:kern w:val="28"/>
      <w:sz w:val="16"/>
      <w:szCs w:val="22"/>
    </w:rPr>
  </w:style>
  <w:style w:type="character" w:styleId="Hyperlink">
    <w:name w:val="Hyperlink"/>
    <w:basedOn w:val="DefaultParagraphFont"/>
    <w:uiPriority w:val="99"/>
    <w:unhideWhenUsed/>
    <w:qFormat/>
    <w:locked/>
    <w:rsid w:val="00705069"/>
    <w:rPr>
      <w:color w:val="0000FF"/>
      <w:u w:val="single"/>
    </w:rPr>
  </w:style>
  <w:style w:type="character" w:styleId="Emphasis">
    <w:name w:val="Emphasis"/>
    <w:basedOn w:val="DefaultParagraphFont"/>
    <w:uiPriority w:val="20"/>
    <w:semiHidden/>
    <w:qFormat/>
    <w:rsid w:val="005974BD"/>
    <w:rPr>
      <w:i/>
      <w:iCs/>
    </w:rPr>
  </w:style>
  <w:style w:type="paragraph" w:styleId="FootnoteText">
    <w:name w:val="footnote text"/>
    <w:basedOn w:val="Normal"/>
    <w:link w:val="FootnoteTextChar"/>
    <w:uiPriority w:val="99"/>
    <w:unhideWhenUsed/>
    <w:qFormat/>
    <w:locked/>
    <w:rsid w:val="006B2D75"/>
    <w:pPr>
      <w:spacing w:after="60" w:line="200" w:lineRule="atLeast"/>
      <w:ind w:left="101" w:hanging="101"/>
    </w:pPr>
    <w:rPr>
      <w:rFonts w:ascii="Georgia" w:eastAsia="Calibri" w:hAnsi="Georgia"/>
      <w:color w:val="212120"/>
      <w:spacing w:val="4"/>
      <w:kern w:val="28"/>
      <w:sz w:val="16"/>
      <w:szCs w:val="20"/>
      <w:lang w:val="en-US"/>
    </w:rPr>
  </w:style>
  <w:style w:type="character" w:customStyle="1" w:styleId="FootnoteTextChar">
    <w:name w:val="Footnote Text Char"/>
    <w:basedOn w:val="DefaultParagraphFont"/>
    <w:link w:val="FootnoteText"/>
    <w:uiPriority w:val="99"/>
    <w:rsid w:val="006B2D75"/>
    <w:rPr>
      <w:rFonts w:ascii="Arial" w:eastAsia="Calibri" w:hAnsi="Arial"/>
      <w:spacing w:val="4"/>
      <w:sz w:val="16"/>
      <w:szCs w:val="20"/>
    </w:rPr>
  </w:style>
  <w:style w:type="character" w:styleId="FootnoteReference">
    <w:name w:val="footnote reference"/>
    <w:basedOn w:val="DefaultParagraphFont"/>
    <w:uiPriority w:val="99"/>
    <w:unhideWhenUsed/>
    <w:locked/>
    <w:rsid w:val="005974BD"/>
    <w:rPr>
      <w:vertAlign w:val="superscript"/>
    </w:rPr>
  </w:style>
  <w:style w:type="character" w:styleId="FollowedHyperlink">
    <w:name w:val="FollowedHyperlink"/>
    <w:basedOn w:val="DefaultParagraphFont"/>
    <w:uiPriority w:val="99"/>
    <w:semiHidden/>
    <w:rsid w:val="005974BD"/>
    <w:rPr>
      <w:color w:val="800080"/>
      <w:u w:val="single"/>
    </w:rPr>
  </w:style>
  <w:style w:type="paragraph" w:styleId="Caption">
    <w:name w:val="caption"/>
    <w:basedOn w:val="Normal"/>
    <w:next w:val="Normal"/>
    <w:uiPriority w:val="99"/>
    <w:qFormat/>
    <w:locked/>
    <w:rsid w:val="00705069"/>
    <w:pPr>
      <w:spacing w:after="280" w:line="320" w:lineRule="atLeast"/>
      <w:jc w:val="center"/>
    </w:pPr>
    <w:rPr>
      <w:rFonts w:ascii="Georgia" w:eastAsia="Calibri" w:hAnsi="Georgia"/>
      <w:b/>
      <w:bCs/>
      <w:color w:val="4F81BD"/>
      <w:kern w:val="28"/>
      <w:sz w:val="20"/>
      <w:szCs w:val="18"/>
      <w:lang w:val="en-US"/>
    </w:rPr>
  </w:style>
  <w:style w:type="table" w:customStyle="1" w:styleId="IntenseQuote1">
    <w:name w:val="Intense Quote1"/>
    <w:basedOn w:val="TableNormal"/>
    <w:uiPriority w:val="60"/>
    <w:qFormat/>
    <w:locked/>
    <w:rsid w:val="005974BD"/>
    <w:rPr>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DarkList-Accent1">
    <w:name w:val="Dark List Accent 1"/>
    <w:basedOn w:val="TableNormal"/>
    <w:uiPriority w:val="65"/>
    <w:locked/>
    <w:rsid w:val="005974BD"/>
    <w:rPr>
      <w:rFonts w:ascii="Calibri" w:eastAsia="Calibri" w:hAnsi="Calibri"/>
      <w:color w:val="000000"/>
      <w:sz w:val="20"/>
      <w:szCs w:val="20"/>
    </w:rPr>
    <w:tblPr>
      <w:tblStyleRowBandSize w:val="1"/>
      <w:tblStyleColBandSize w:val="1"/>
      <w:tblBorders>
        <w:top w:val="single" w:sz="8" w:space="0" w:color="4F81BD"/>
        <w:bottom w:val="single" w:sz="8" w:space="0" w:color="4F81BD"/>
      </w:tblBorders>
    </w:tblPr>
    <w:tblStylePr w:type="firstRow">
      <w:rPr>
        <w:rFonts w:ascii="Helv" w:eastAsia="Times New Roman" w:hAnsi="Helv"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Grid1-Accent1">
    <w:name w:val="Medium Grid 1 Accent 1"/>
    <w:basedOn w:val="TableNormal"/>
    <w:uiPriority w:val="62"/>
    <w:locked/>
    <w:rsid w:val="005974BD"/>
    <w:rPr>
      <w:rFonts w:ascii="Calibri" w:eastAsia="Calibri" w:hAnsi="Calibri"/>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Helv" w:eastAsia="Times New Roman" w:hAnsi="Helv"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Helv" w:eastAsia="Times New Roman" w:hAnsi="Helv"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Helv" w:eastAsia="Times New Roman" w:hAnsi="Helv" w:cs="Times New Roman"/>
        <w:b/>
        <w:bCs/>
      </w:rPr>
    </w:tblStylePr>
    <w:tblStylePr w:type="lastCol">
      <w:rPr>
        <w:rFonts w:ascii="Helv" w:eastAsia="Times New Roman" w:hAnsi="Helv"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uiPriority w:val="63"/>
    <w:locked/>
    <w:rsid w:val="005974BD"/>
    <w:rPr>
      <w:rFonts w:ascii="Calibri" w:eastAsia="Calibri" w:hAnsi="Calibri"/>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5">
    <w:name w:val="Light Shading Accent 5"/>
    <w:basedOn w:val="TableNormal"/>
    <w:uiPriority w:val="60"/>
    <w:locked/>
    <w:rsid w:val="005974BD"/>
    <w:rPr>
      <w:rFonts w:ascii="Calibri" w:eastAsia="Calibri" w:hAnsi="Calibri"/>
      <w:color w:val="31849B"/>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11">
    <w:name w:val="Light Shading - Accent 11"/>
    <w:basedOn w:val="TableNormal"/>
    <w:uiPriority w:val="60"/>
    <w:locked/>
    <w:rsid w:val="005974BD"/>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1">
    <w:name w:val="toc 1"/>
    <w:basedOn w:val="Normal"/>
    <w:next w:val="Normal"/>
    <w:autoRedefine/>
    <w:uiPriority w:val="39"/>
    <w:unhideWhenUsed/>
    <w:qFormat/>
    <w:locked/>
    <w:rsid w:val="001812DF"/>
    <w:pPr>
      <w:widowControl w:val="0"/>
      <w:tabs>
        <w:tab w:val="right" w:leader="dot" w:pos="10080"/>
      </w:tabs>
      <w:spacing w:after="100" w:line="320" w:lineRule="atLeast"/>
    </w:pPr>
    <w:rPr>
      <w:rFonts w:ascii="Georgia" w:eastAsia="Calibri" w:hAnsi="Georgia"/>
      <w:noProof/>
      <w:color w:val="212120"/>
      <w:kern w:val="28"/>
      <w:szCs w:val="22"/>
      <w:lang w:val="en-US"/>
    </w:rPr>
  </w:style>
  <w:style w:type="paragraph" w:styleId="TOC3">
    <w:name w:val="toc 3"/>
    <w:basedOn w:val="Normal"/>
    <w:next w:val="Normal"/>
    <w:autoRedefine/>
    <w:uiPriority w:val="39"/>
    <w:unhideWhenUsed/>
    <w:qFormat/>
    <w:locked/>
    <w:rsid w:val="00320529"/>
    <w:pPr>
      <w:tabs>
        <w:tab w:val="right" w:leader="dot" w:pos="10080"/>
      </w:tabs>
      <w:spacing w:after="100" w:line="320" w:lineRule="atLeast"/>
      <w:ind w:left="432"/>
    </w:pPr>
    <w:rPr>
      <w:rFonts w:ascii="Georgia" w:eastAsia="Calibri" w:hAnsi="Georgia"/>
      <w:color w:val="212120"/>
      <w:kern w:val="28"/>
      <w:szCs w:val="22"/>
      <w:lang w:val="en-US"/>
    </w:rPr>
  </w:style>
  <w:style w:type="paragraph" w:styleId="TOC2">
    <w:name w:val="toc 2"/>
    <w:basedOn w:val="Normal"/>
    <w:next w:val="Normal"/>
    <w:autoRedefine/>
    <w:uiPriority w:val="39"/>
    <w:unhideWhenUsed/>
    <w:qFormat/>
    <w:locked/>
    <w:rsid w:val="00663614"/>
    <w:pPr>
      <w:widowControl w:val="0"/>
      <w:tabs>
        <w:tab w:val="right" w:leader="dot" w:pos="10080"/>
      </w:tabs>
      <w:spacing w:after="100" w:line="320" w:lineRule="atLeast"/>
      <w:ind w:left="216"/>
    </w:pPr>
    <w:rPr>
      <w:rFonts w:ascii="Georgia" w:eastAsia="Calibri" w:hAnsi="Georgia"/>
      <w:color w:val="212120"/>
      <w:kern w:val="28"/>
      <w:szCs w:val="22"/>
      <w:lang w:val="en-US"/>
    </w:rPr>
  </w:style>
  <w:style w:type="paragraph" w:styleId="TOC4">
    <w:name w:val="toc 4"/>
    <w:basedOn w:val="Normal"/>
    <w:next w:val="Normal"/>
    <w:autoRedefine/>
    <w:uiPriority w:val="39"/>
    <w:unhideWhenUsed/>
    <w:locked/>
    <w:rsid w:val="0007712C"/>
    <w:pPr>
      <w:tabs>
        <w:tab w:val="right" w:leader="dot" w:pos="10080"/>
      </w:tabs>
      <w:spacing w:after="140" w:line="320" w:lineRule="atLeast"/>
      <w:ind w:left="648"/>
    </w:pPr>
    <w:rPr>
      <w:rFonts w:ascii="Georgia" w:hAnsi="Georgia"/>
      <w:color w:val="212120"/>
      <w:kern w:val="28"/>
      <w:szCs w:val="22"/>
      <w:lang w:val="en-US"/>
    </w:rPr>
  </w:style>
  <w:style w:type="character" w:customStyle="1" w:styleId="caps">
    <w:name w:val="caps"/>
    <w:basedOn w:val="DefaultParagraphFont"/>
    <w:semiHidden/>
    <w:rsid w:val="005974BD"/>
  </w:style>
  <w:style w:type="paragraph" w:styleId="ListParagraph">
    <w:name w:val="List Paragraph"/>
    <w:basedOn w:val="Normal"/>
    <w:uiPriority w:val="34"/>
    <w:qFormat/>
    <w:locked/>
    <w:rsid w:val="00705069"/>
    <w:pPr>
      <w:spacing w:after="140" w:line="320" w:lineRule="atLeast"/>
      <w:ind w:left="360"/>
    </w:pPr>
    <w:rPr>
      <w:rFonts w:ascii="Georgia" w:hAnsi="Georgia"/>
      <w:color w:val="212120"/>
      <w:kern w:val="28"/>
      <w:lang w:val="en-US"/>
    </w:rPr>
  </w:style>
  <w:style w:type="paragraph" w:styleId="Revision">
    <w:name w:val="Revision"/>
    <w:hidden/>
    <w:uiPriority w:val="99"/>
    <w:rsid w:val="005974BD"/>
    <w:rPr>
      <w:rFonts w:ascii="Calibri" w:eastAsia="Calibri" w:hAnsi="Calibri"/>
      <w:sz w:val="22"/>
      <w:szCs w:val="22"/>
    </w:rPr>
  </w:style>
  <w:style w:type="paragraph" w:customStyle="1" w:styleId="Bullet3">
    <w:name w:val="Bullet 3"/>
    <w:basedOn w:val="Normal"/>
    <w:autoRedefine/>
    <w:semiHidden/>
    <w:rsid w:val="005974BD"/>
    <w:pPr>
      <w:spacing w:before="120" w:after="280" w:line="320" w:lineRule="atLeast"/>
      <w:ind w:left="1440" w:hanging="360"/>
    </w:pPr>
    <w:rPr>
      <w:rFonts w:ascii="Verdana" w:hAnsi="Verdana"/>
      <w:i/>
      <w:color w:val="212120"/>
      <w:kern w:val="28"/>
      <w:sz w:val="20"/>
      <w:szCs w:val="20"/>
      <w:lang w:val="en-US" w:eastAsia="ja-JP"/>
    </w:rPr>
  </w:style>
  <w:style w:type="character" w:customStyle="1" w:styleId="contributornametrigger">
    <w:name w:val="contributornametrigger"/>
    <w:basedOn w:val="DefaultParagraphFont"/>
    <w:semiHidden/>
    <w:rsid w:val="005974BD"/>
  </w:style>
  <w:style w:type="table" w:styleId="LightGrid-Accent1">
    <w:name w:val="Light Grid Accent 1"/>
    <w:basedOn w:val="TableNormal"/>
    <w:locked/>
    <w:rsid w:val="00BF53C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Run-inhead">
    <w:name w:val="Run-in head"/>
    <w:basedOn w:val="DefaultParagraphFont"/>
    <w:uiPriority w:val="1"/>
    <w:qFormat/>
    <w:locked/>
    <w:rsid w:val="00705069"/>
    <w:rPr>
      <w:b/>
    </w:rPr>
  </w:style>
  <w:style w:type="paragraph" w:customStyle="1" w:styleId="Picture">
    <w:name w:val="Picture"/>
    <w:basedOn w:val="Body"/>
    <w:next w:val="Caption"/>
    <w:qFormat/>
    <w:locked/>
    <w:rsid w:val="00705069"/>
    <w:pPr>
      <w:keepNext/>
      <w:keepLines/>
      <w:spacing w:before="140" w:after="140"/>
      <w:jc w:val="center"/>
    </w:pPr>
  </w:style>
  <w:style w:type="paragraph" w:styleId="ListNumber">
    <w:name w:val="List Number"/>
    <w:basedOn w:val="Normal"/>
    <w:qFormat/>
    <w:locked/>
    <w:rsid w:val="00705069"/>
    <w:pPr>
      <w:numPr>
        <w:numId w:val="7"/>
      </w:numPr>
      <w:spacing w:after="140" w:line="320" w:lineRule="atLeast"/>
    </w:pPr>
    <w:rPr>
      <w:rFonts w:ascii="Georgia" w:hAnsi="Georgia"/>
      <w:color w:val="212120"/>
      <w:kern w:val="28"/>
      <w:lang w:val="en-US"/>
    </w:rPr>
  </w:style>
  <w:style w:type="paragraph" w:styleId="ListBullet">
    <w:name w:val="List Bullet"/>
    <w:basedOn w:val="Normal"/>
    <w:qFormat/>
    <w:locked/>
    <w:rsid w:val="00705069"/>
    <w:pPr>
      <w:numPr>
        <w:numId w:val="5"/>
      </w:numPr>
      <w:spacing w:after="140" w:line="320" w:lineRule="atLeast"/>
    </w:pPr>
    <w:rPr>
      <w:rFonts w:ascii="Georgia" w:hAnsi="Georgia"/>
      <w:color w:val="212120"/>
      <w:kern w:val="28"/>
      <w:lang w:val="en-US"/>
    </w:rPr>
  </w:style>
  <w:style w:type="paragraph" w:styleId="ListBullet2">
    <w:name w:val="List Bullet 2"/>
    <w:basedOn w:val="Normal"/>
    <w:qFormat/>
    <w:locked/>
    <w:rsid w:val="00705069"/>
    <w:pPr>
      <w:numPr>
        <w:numId w:val="6"/>
      </w:numPr>
      <w:spacing w:after="140" w:line="320" w:lineRule="atLeast"/>
    </w:pPr>
    <w:rPr>
      <w:rFonts w:ascii="Georgia" w:hAnsi="Georgia"/>
      <w:color w:val="212120"/>
      <w:kern w:val="28"/>
      <w:lang w:val="en-US"/>
    </w:rPr>
  </w:style>
  <w:style w:type="paragraph" w:styleId="Date">
    <w:name w:val="Date"/>
    <w:basedOn w:val="Normal"/>
    <w:next w:val="Normal"/>
    <w:link w:val="DateChar"/>
    <w:qFormat/>
    <w:locked/>
    <w:rsid w:val="00DE4DE8"/>
    <w:pPr>
      <w:spacing w:before="280" w:after="320" w:line="320" w:lineRule="exact"/>
      <w:jc w:val="center"/>
    </w:pPr>
    <w:rPr>
      <w:rFonts w:ascii="Georgia" w:hAnsi="Georgia"/>
      <w:i/>
      <w:color w:val="212120"/>
      <w:kern w:val="28"/>
      <w:lang w:val="en-US"/>
    </w:rPr>
  </w:style>
  <w:style w:type="character" w:customStyle="1" w:styleId="DateChar">
    <w:name w:val="Date Char"/>
    <w:basedOn w:val="DefaultParagraphFont"/>
    <w:link w:val="Date"/>
    <w:rsid w:val="00DE4DE8"/>
    <w:rPr>
      <w:rFonts w:ascii="Georgia" w:hAnsi="Georgia"/>
      <w:i/>
      <w:color w:val="212120"/>
      <w:kern w:val="28"/>
    </w:rPr>
  </w:style>
  <w:style w:type="paragraph" w:customStyle="1" w:styleId="TitlePagenote">
    <w:name w:val="Title Page note"/>
    <w:basedOn w:val="Normal"/>
    <w:locked/>
    <w:rsid w:val="004A4147"/>
    <w:pPr>
      <w:spacing w:before="420" w:after="280" w:line="320" w:lineRule="atLeast"/>
      <w:ind w:left="-1800"/>
      <w:jc w:val="center"/>
    </w:pPr>
    <w:rPr>
      <w:rFonts w:ascii="Arial" w:eastAsiaTheme="majorEastAsia" w:hAnsi="Arial"/>
      <w:color w:val="212120"/>
      <w:kern w:val="28"/>
      <w:lang w:val="en-US"/>
    </w:rPr>
  </w:style>
  <w:style w:type="paragraph" w:customStyle="1" w:styleId="Byline">
    <w:name w:val="Byline"/>
    <w:basedOn w:val="Normal"/>
    <w:qFormat/>
    <w:locked/>
    <w:rsid w:val="008934B8"/>
    <w:pPr>
      <w:spacing w:after="60" w:line="320" w:lineRule="atLeast"/>
      <w:jc w:val="center"/>
    </w:pPr>
    <w:rPr>
      <w:rFonts w:ascii="Georgia" w:hAnsi="Georgia"/>
      <w:i/>
      <w:color w:val="212120"/>
      <w:kern w:val="28"/>
      <w:lang w:val="en-US"/>
    </w:rPr>
  </w:style>
  <w:style w:type="table" w:styleId="ColorfulShading-Accent1">
    <w:name w:val="Colorful Shading Accent 1"/>
    <w:basedOn w:val="TableNormal"/>
    <w:locked/>
    <w:rsid w:val="00CC6579"/>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paragraph" w:customStyle="1" w:styleId="Tabletext">
    <w:name w:val="Table text"/>
    <w:basedOn w:val="Body"/>
    <w:link w:val="TabletextChar"/>
    <w:qFormat/>
    <w:locked/>
    <w:rsid w:val="00705069"/>
    <w:pPr>
      <w:spacing w:before="60" w:after="60" w:line="240" w:lineRule="atLeast"/>
    </w:pPr>
    <w:rPr>
      <w:sz w:val="18"/>
    </w:rPr>
  </w:style>
  <w:style w:type="character" w:customStyle="1" w:styleId="TabletextChar">
    <w:name w:val="Table text Char"/>
    <w:basedOn w:val="BodyChar"/>
    <w:link w:val="Tabletext"/>
    <w:rsid w:val="00705069"/>
    <w:rPr>
      <w:rFonts w:ascii="Georgia" w:hAnsi="Georgia" w:cs="Arial"/>
      <w:color w:val="262626" w:themeColor="text1" w:themeTint="D9"/>
      <w:kern w:val="28"/>
      <w:sz w:val="18"/>
      <w:szCs w:val="22"/>
    </w:rPr>
  </w:style>
  <w:style w:type="paragraph" w:customStyle="1" w:styleId="Tablerow">
    <w:name w:val="Table row"/>
    <w:basedOn w:val="Tabletext"/>
    <w:semiHidden/>
    <w:qFormat/>
    <w:locked/>
    <w:rsid w:val="003D754B"/>
  </w:style>
  <w:style w:type="paragraph" w:styleId="ListNumber2">
    <w:name w:val="List Number 2"/>
    <w:basedOn w:val="ListNumber"/>
    <w:qFormat/>
    <w:locked/>
    <w:rsid w:val="00705069"/>
    <w:pPr>
      <w:numPr>
        <w:numId w:val="8"/>
      </w:numPr>
    </w:pPr>
  </w:style>
  <w:style w:type="table" w:styleId="LightList-Accent1">
    <w:name w:val="Light List Accent 1"/>
    <w:basedOn w:val="TableNormal"/>
    <w:locked/>
    <w:rsid w:val="00F3642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AWS">
    <w:name w:val="AWS"/>
    <w:basedOn w:val="TableNormal"/>
    <w:uiPriority w:val="99"/>
    <w:locked/>
    <w:rsid w:val="00201961"/>
    <w:rPr>
      <w:rFonts w:ascii="Arial" w:hAnsi="Arial"/>
      <w:sz w:val="20"/>
    </w:rPr>
    <w:tblPr>
      <w:tblInd w:w="144" w:type="dxa"/>
      <w:tblBorders>
        <w:top w:val="single" w:sz="8" w:space="0" w:color="146EB4"/>
        <w:bottom w:val="single" w:sz="8" w:space="0" w:color="146EB4"/>
        <w:insideH w:val="single" w:sz="8" w:space="0" w:color="146EB4"/>
      </w:tblBorders>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styleId="LightList-Accent5">
    <w:name w:val="Light List Accent 5"/>
    <w:basedOn w:val="TableNormal"/>
    <w:locked/>
    <w:rsid w:val="0032015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CommentText">
    <w:name w:val="annotation text"/>
    <w:basedOn w:val="Normal"/>
    <w:link w:val="CommentTextChar"/>
    <w:uiPriority w:val="99"/>
    <w:semiHidden/>
    <w:locked/>
    <w:pPr>
      <w:spacing w:after="280" w:line="320" w:lineRule="atLeast"/>
    </w:pPr>
    <w:rPr>
      <w:rFonts w:ascii="Georgia" w:hAnsi="Georgia"/>
      <w:color w:val="212120"/>
      <w:kern w:val="28"/>
      <w:sz w:val="20"/>
      <w:szCs w:val="20"/>
      <w:lang w:val="en-US"/>
    </w:rPr>
  </w:style>
  <w:style w:type="character" w:customStyle="1" w:styleId="CommentTextChar">
    <w:name w:val="Comment Text Char"/>
    <w:basedOn w:val="DefaultParagraphFont"/>
    <w:link w:val="CommentText"/>
    <w:uiPriority w:val="99"/>
    <w:semiHidden/>
    <w:rsid w:val="009B06F7"/>
    <w:rPr>
      <w:rFonts w:ascii="Arial" w:hAnsi="Arial"/>
      <w:color w:val="212120"/>
      <w:kern w:val="28"/>
      <w:sz w:val="20"/>
      <w:szCs w:val="20"/>
    </w:rPr>
  </w:style>
  <w:style w:type="character" w:styleId="CommentReference">
    <w:name w:val="annotation reference"/>
    <w:basedOn w:val="DefaultParagraphFont"/>
    <w:uiPriority w:val="99"/>
    <w:locked/>
    <w:rPr>
      <w:sz w:val="16"/>
      <w:szCs w:val="16"/>
    </w:rPr>
  </w:style>
  <w:style w:type="paragraph" w:styleId="TOCHeading">
    <w:name w:val="TOC Heading"/>
    <w:basedOn w:val="Heading1"/>
    <w:next w:val="Normal"/>
    <w:uiPriority w:val="39"/>
    <w:unhideWhenUsed/>
    <w:qFormat/>
    <w:locked/>
    <w:rsid w:val="001953FF"/>
    <w:pPr>
      <w:spacing w:before="480" w:after="0" w:line="276" w:lineRule="auto"/>
      <w:outlineLvl w:val="9"/>
    </w:pPr>
    <w:rPr>
      <w:rFonts w:asciiTheme="majorHAnsi" w:hAnsiTheme="majorHAnsi"/>
      <w:b/>
      <w:color w:val="365F91" w:themeColor="accent1" w:themeShade="BF"/>
      <w:kern w:val="0"/>
      <w:sz w:val="28"/>
      <w:szCs w:val="28"/>
      <w:lang w:eastAsia="ja-JP"/>
    </w:rPr>
  </w:style>
  <w:style w:type="paragraph" w:styleId="CommentSubject">
    <w:name w:val="annotation subject"/>
    <w:basedOn w:val="CommentText"/>
    <w:next w:val="CommentText"/>
    <w:link w:val="CommentSubjectChar"/>
    <w:uiPriority w:val="99"/>
    <w:semiHidden/>
    <w:locked/>
    <w:rsid w:val="00D25546"/>
    <w:rPr>
      <w:b/>
      <w:bCs/>
    </w:rPr>
  </w:style>
  <w:style w:type="character" w:customStyle="1" w:styleId="CommentSubjectChar">
    <w:name w:val="Comment Subject Char"/>
    <w:basedOn w:val="CommentTextChar"/>
    <w:link w:val="CommentSubject"/>
    <w:uiPriority w:val="99"/>
    <w:semiHidden/>
    <w:rsid w:val="009B06F7"/>
    <w:rPr>
      <w:rFonts w:ascii="Arial" w:hAnsi="Arial"/>
      <w:b/>
      <w:bCs/>
      <w:color w:val="212120"/>
      <w:kern w:val="28"/>
      <w:sz w:val="20"/>
      <w:szCs w:val="20"/>
    </w:rPr>
  </w:style>
  <w:style w:type="table" w:customStyle="1" w:styleId="AWSWide">
    <w:name w:val="AWS Wide"/>
    <w:basedOn w:val="AWS"/>
    <w:uiPriority w:val="99"/>
    <w:locked/>
    <w:rsid w:val="009F7B29"/>
    <w:tblPr>
      <w:tblInd w:w="-720" w:type="dxa"/>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customStyle="1" w:styleId="Style1">
    <w:name w:val="Style1"/>
    <w:basedOn w:val="TableNormal"/>
    <w:uiPriority w:val="99"/>
    <w:locked/>
    <w:rsid w:val="003853A9"/>
    <w:tblPr>
      <w:tblInd w:w="-2880" w:type="dxa"/>
    </w:tblPr>
  </w:style>
  <w:style w:type="paragraph" w:styleId="TableofFigures">
    <w:name w:val="table of figures"/>
    <w:basedOn w:val="Normal"/>
    <w:next w:val="Normal"/>
    <w:uiPriority w:val="99"/>
    <w:unhideWhenUsed/>
    <w:locked/>
    <w:rsid w:val="00826D93"/>
    <w:pPr>
      <w:spacing w:after="280" w:line="320" w:lineRule="atLeast"/>
    </w:pPr>
    <w:rPr>
      <w:rFonts w:ascii="Georgia" w:hAnsi="Georgia"/>
      <w:color w:val="212120"/>
      <w:kern w:val="28"/>
      <w:lang w:val="en-US"/>
    </w:rPr>
  </w:style>
  <w:style w:type="paragraph" w:styleId="NoSpacing">
    <w:name w:val="No Spacing"/>
    <w:basedOn w:val="Normal"/>
    <w:link w:val="NoSpacingChar"/>
    <w:uiPriority w:val="1"/>
    <w:locked/>
    <w:rsid w:val="00570B99"/>
    <w:pPr>
      <w:spacing w:after="280" w:line="320" w:lineRule="atLeast"/>
    </w:pPr>
    <w:rPr>
      <w:rFonts w:ascii="Calibri" w:hAnsi="Calibri"/>
      <w:color w:val="212120"/>
      <w:kern w:val="28"/>
      <w:szCs w:val="22"/>
      <w:lang w:val="en-US"/>
    </w:rPr>
  </w:style>
  <w:style w:type="character" w:customStyle="1" w:styleId="NoSpacingChar">
    <w:name w:val="No Spacing Char"/>
    <w:basedOn w:val="DefaultParagraphFont"/>
    <w:link w:val="NoSpacing"/>
    <w:uiPriority w:val="1"/>
    <w:locked/>
    <w:rsid w:val="00570B99"/>
    <w:rPr>
      <w:rFonts w:ascii="Calibri" w:hAnsi="Calibri"/>
      <w:sz w:val="22"/>
      <w:szCs w:val="22"/>
    </w:rPr>
  </w:style>
  <w:style w:type="paragraph" w:customStyle="1" w:styleId="Note">
    <w:name w:val="Note"/>
    <w:basedOn w:val="Body"/>
    <w:qFormat/>
    <w:locked/>
    <w:rsid w:val="001812DF"/>
    <w:pPr>
      <w:keepLines/>
      <w:pBdr>
        <w:top w:val="single" w:sz="4" w:space="5" w:color="A6A6A6" w:themeColor="background1" w:themeShade="A6"/>
        <w:left w:val="single" w:sz="4" w:space="5" w:color="A6A6A6" w:themeColor="background1" w:themeShade="A6"/>
        <w:bottom w:val="single" w:sz="4" w:space="5" w:color="A6A6A6" w:themeColor="background1" w:themeShade="A6"/>
        <w:right w:val="single" w:sz="4" w:space="5" w:color="A6A6A6" w:themeColor="background1" w:themeShade="A6"/>
      </w:pBdr>
      <w:shd w:val="pct5" w:color="auto" w:fill="auto"/>
      <w:spacing w:before="280" w:line="320" w:lineRule="exact"/>
      <w:ind w:left="360" w:right="360"/>
    </w:pPr>
    <w:rPr>
      <w:color w:val="000000" w:themeColor="text1"/>
    </w:rPr>
  </w:style>
  <w:style w:type="paragraph" w:customStyle="1" w:styleId="Alert">
    <w:name w:val="Alert"/>
    <w:basedOn w:val="Normal"/>
    <w:locked/>
    <w:rsid w:val="00705069"/>
    <w:p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pct5" w:color="auto" w:fill="auto"/>
      <w:spacing w:after="280" w:line="320" w:lineRule="atLeast"/>
      <w:ind w:left="360" w:right="360"/>
    </w:pPr>
    <w:rPr>
      <w:rFonts w:ascii="Georgia" w:hAnsi="Georgia"/>
      <w:color w:val="212120"/>
      <w:kern w:val="28"/>
      <w:lang w:val="en-US"/>
    </w:rPr>
  </w:style>
  <w:style w:type="paragraph" w:styleId="Subtitle">
    <w:name w:val="Subtitle"/>
    <w:basedOn w:val="Normal"/>
    <w:next w:val="Normal"/>
    <w:link w:val="SubtitleChar"/>
    <w:uiPriority w:val="11"/>
    <w:locked/>
    <w:rsid w:val="004A4147"/>
    <w:pPr>
      <w:numPr>
        <w:ilvl w:val="1"/>
      </w:numPr>
      <w:spacing w:after="160" w:line="320" w:lineRule="atLeast"/>
    </w:pPr>
    <w:rPr>
      <w:rFonts w:ascii="Arial" w:eastAsiaTheme="minorEastAsia" w:hAnsi="Arial" w:cstheme="minorBidi"/>
      <w:color w:val="5A5A5A" w:themeColor="text1" w:themeTint="A5"/>
      <w:spacing w:val="15"/>
      <w:kern w:val="28"/>
      <w:szCs w:val="22"/>
      <w:lang w:val="en-US"/>
    </w:rPr>
  </w:style>
  <w:style w:type="character" w:customStyle="1" w:styleId="SubtitleChar">
    <w:name w:val="Subtitle Char"/>
    <w:basedOn w:val="DefaultParagraphFont"/>
    <w:link w:val="Subtitle"/>
    <w:uiPriority w:val="11"/>
    <w:rsid w:val="004A4147"/>
    <w:rPr>
      <w:rFonts w:ascii="Arial" w:eastAsiaTheme="minorEastAsia" w:hAnsi="Arial" w:cstheme="minorBidi"/>
      <w:color w:val="5A5A5A" w:themeColor="text1" w:themeTint="A5"/>
      <w:spacing w:val="15"/>
      <w:kern w:val="28"/>
      <w:sz w:val="22"/>
      <w:szCs w:val="22"/>
    </w:rPr>
  </w:style>
  <w:style w:type="character" w:styleId="HTMLCode">
    <w:name w:val="HTML Code"/>
    <w:basedOn w:val="DefaultParagraphFont"/>
    <w:uiPriority w:val="99"/>
    <w:semiHidden/>
    <w:unhideWhenUsed/>
    <w:locked/>
    <w:rsid w:val="00742261"/>
    <w:rPr>
      <w:rFonts w:ascii="Courier New" w:eastAsia="Times New Roman" w:hAnsi="Courier New" w:cs="Courier New" w:hint="default"/>
      <w:sz w:val="20"/>
      <w:szCs w:val="20"/>
    </w:rPr>
  </w:style>
  <w:style w:type="character" w:customStyle="1" w:styleId="apple-converted-space">
    <w:name w:val="apple-converted-space"/>
    <w:basedOn w:val="DefaultParagraphFont"/>
    <w:locked/>
    <w:rsid w:val="006857D5"/>
  </w:style>
  <w:style w:type="character" w:customStyle="1" w:styleId="guilabel">
    <w:name w:val="guilabel"/>
    <w:basedOn w:val="DefaultParagraphFont"/>
    <w:locked/>
    <w:rsid w:val="00807635"/>
  </w:style>
  <w:style w:type="character" w:customStyle="1" w:styleId="help-inline">
    <w:name w:val="help-inline"/>
    <w:basedOn w:val="DefaultParagraphFont"/>
    <w:locked/>
    <w:rsid w:val="0044694D"/>
  </w:style>
  <w:style w:type="character" w:customStyle="1" w:styleId="CodeInline">
    <w:name w:val="Code Inline"/>
    <w:basedOn w:val="DefaultParagraphFont"/>
    <w:uiPriority w:val="1"/>
    <w:qFormat/>
    <w:locked/>
    <w:rsid w:val="00705069"/>
    <w:rPr>
      <w:rFonts w:ascii="Consolas" w:hAnsi="Consolas"/>
      <w:sz w:val="22"/>
      <w:bdr w:val="none" w:sz="0" w:space="0" w:color="auto"/>
      <w:shd w:val="clear" w:color="auto" w:fill="E8E8E9"/>
    </w:rPr>
  </w:style>
  <w:style w:type="character" w:customStyle="1" w:styleId="None">
    <w:name w:val="None"/>
    <w:rsid w:val="004F3473"/>
  </w:style>
  <w:style w:type="character" w:styleId="Strong">
    <w:name w:val="Strong"/>
    <w:basedOn w:val="DefaultParagraphFont"/>
    <w:uiPriority w:val="22"/>
    <w:locked/>
    <w:rsid w:val="00301093"/>
    <w:rPr>
      <w:b/>
      <w:bCs/>
    </w:rPr>
  </w:style>
  <w:style w:type="character" w:customStyle="1" w:styleId="Parameterintable">
    <w:name w:val="Parameter in table"/>
    <w:basedOn w:val="CodeInline"/>
    <w:uiPriority w:val="1"/>
    <w:qFormat/>
    <w:rsid w:val="00705069"/>
    <w:rPr>
      <w:rFonts w:ascii="Consolas" w:hAnsi="Consolas"/>
      <w:b w:val="0"/>
      <w:sz w:val="18"/>
      <w:szCs w:val="18"/>
      <w:bdr w:val="none" w:sz="0" w:space="0" w:color="auto"/>
      <w:shd w:val="clear" w:color="auto" w:fill="E8E8E9"/>
    </w:rPr>
  </w:style>
  <w:style w:type="character" w:customStyle="1" w:styleId="Parametername">
    <w:name w:val="Parameter name"/>
    <w:basedOn w:val="CodeInline"/>
    <w:uiPriority w:val="1"/>
    <w:rsid w:val="00705069"/>
    <w:rPr>
      <w:rFonts w:ascii="Consolas" w:hAnsi="Consolas"/>
      <w:sz w:val="18"/>
      <w:szCs w:val="18"/>
      <w:bdr w:val="none" w:sz="0" w:space="0" w:color="auto"/>
      <w:shd w:val="clear" w:color="auto" w:fill="E8E8E9"/>
    </w:rPr>
  </w:style>
  <w:style w:type="character" w:customStyle="1" w:styleId="Filename">
    <w:name w:val="File name"/>
    <w:basedOn w:val="CodeInline"/>
    <w:uiPriority w:val="1"/>
    <w:qFormat/>
    <w:rsid w:val="00705069"/>
    <w:rPr>
      <w:rFonts w:ascii="Consolas" w:hAnsi="Consolas"/>
      <w:sz w:val="22"/>
      <w:szCs w:val="18"/>
      <w:bdr w:val="none" w:sz="0" w:space="0" w:color="auto"/>
      <w:shd w:val="clear" w:color="auto" w:fill="DBE5F1" w:themeFill="accent1" w:themeFillTint="33"/>
    </w:rPr>
  </w:style>
  <w:style w:type="paragraph" w:styleId="BodyText">
    <w:name w:val="Body Text"/>
    <w:basedOn w:val="Normal"/>
    <w:link w:val="BodyTextChar"/>
    <w:uiPriority w:val="1"/>
    <w:qFormat/>
    <w:locked/>
    <w:rsid w:val="00AF29D4"/>
    <w:pPr>
      <w:widowControl w:val="0"/>
      <w:autoSpaceDE w:val="0"/>
      <w:autoSpaceDN w:val="0"/>
      <w:spacing w:after="280" w:line="320" w:lineRule="atLeast"/>
    </w:pPr>
    <w:rPr>
      <w:rFonts w:ascii="Georgia" w:eastAsia="Georgia" w:hAnsi="Georgia" w:cs="Georgia"/>
      <w:color w:val="212120"/>
      <w:kern w:val="28"/>
      <w:lang w:val="en-US" w:bidi="en-US"/>
    </w:rPr>
  </w:style>
  <w:style w:type="character" w:customStyle="1" w:styleId="BodyTextChar">
    <w:name w:val="Body Text Char"/>
    <w:basedOn w:val="DefaultParagraphFont"/>
    <w:link w:val="BodyText"/>
    <w:uiPriority w:val="1"/>
    <w:rsid w:val="00AF29D4"/>
    <w:rPr>
      <w:rFonts w:ascii="Georgia" w:eastAsia="Georgia" w:hAnsi="Georgia" w:cs="Georgia"/>
      <w:lang w:bidi="en-US"/>
    </w:rPr>
  </w:style>
  <w:style w:type="paragraph" w:customStyle="1" w:styleId="TableParagraph">
    <w:name w:val="Table Paragraph"/>
    <w:basedOn w:val="Normal"/>
    <w:uiPriority w:val="1"/>
    <w:qFormat/>
    <w:rsid w:val="0094745C"/>
    <w:pPr>
      <w:widowControl w:val="0"/>
      <w:autoSpaceDE w:val="0"/>
      <w:autoSpaceDN w:val="0"/>
      <w:spacing w:before="93" w:after="280" w:line="320" w:lineRule="atLeast"/>
      <w:ind w:left="116"/>
    </w:pPr>
    <w:rPr>
      <w:rFonts w:ascii="Georgia" w:eastAsia="Georgia" w:hAnsi="Georgia" w:cs="Georgia"/>
      <w:color w:val="212120"/>
      <w:kern w:val="28"/>
      <w:sz w:val="22"/>
      <w:szCs w:val="22"/>
      <w:lang w:val="en-US" w:bidi="en-US"/>
    </w:rPr>
  </w:style>
  <w:style w:type="character" w:customStyle="1" w:styleId="pl-s">
    <w:name w:val="pl-s"/>
    <w:basedOn w:val="DefaultParagraphFont"/>
    <w:rsid w:val="0094745C"/>
  </w:style>
  <w:style w:type="paragraph" w:customStyle="1" w:styleId="zfr3q">
    <w:name w:val="zfr3q"/>
    <w:basedOn w:val="Normal"/>
    <w:rsid w:val="00682D88"/>
    <w:pPr>
      <w:spacing w:before="100" w:beforeAutospacing="1" w:after="100" w:afterAutospacing="1" w:line="320" w:lineRule="atLeast"/>
    </w:pPr>
    <w:rPr>
      <w:rFonts w:ascii="Georgia" w:hAnsi="Georgia"/>
      <w:color w:val="212120"/>
      <w:kern w:val="28"/>
      <w:lang w:val="en-US"/>
    </w:rPr>
  </w:style>
  <w:style w:type="paragraph" w:styleId="NormalWeb">
    <w:name w:val="Normal (Web)"/>
    <w:basedOn w:val="Normal"/>
    <w:uiPriority w:val="99"/>
    <w:semiHidden/>
    <w:unhideWhenUsed/>
    <w:locked/>
    <w:rsid w:val="00290A57"/>
    <w:pPr>
      <w:spacing w:before="100" w:beforeAutospacing="1" w:after="100" w:afterAutospacing="1" w:line="320" w:lineRule="atLeast"/>
    </w:pPr>
    <w:rPr>
      <w:rFonts w:ascii="Georgia" w:hAnsi="Georgia"/>
      <w:color w:val="212120"/>
      <w:kern w:val="28"/>
      <w:lang w:val="en-US"/>
    </w:rPr>
  </w:style>
  <w:style w:type="character" w:customStyle="1" w:styleId="UnresolvedMention1">
    <w:name w:val="Unresolved Mention1"/>
    <w:basedOn w:val="DefaultParagraphFont"/>
    <w:uiPriority w:val="99"/>
    <w:semiHidden/>
    <w:unhideWhenUsed/>
    <w:rsid w:val="00DB5885"/>
    <w:rPr>
      <w:color w:val="605E5C"/>
      <w:shd w:val="clear" w:color="auto" w:fill="E1DFDD"/>
    </w:rPr>
  </w:style>
  <w:style w:type="character" w:customStyle="1" w:styleId="label-name1">
    <w:name w:val="label-name1"/>
    <w:basedOn w:val="DefaultParagraphFont"/>
    <w:rsid w:val="00766C49"/>
    <w:rPr>
      <w:b/>
      <w:bCs/>
    </w:rPr>
  </w:style>
  <w:style w:type="character" w:customStyle="1" w:styleId="UnresolvedMention2">
    <w:name w:val="Unresolved Mention2"/>
    <w:basedOn w:val="DefaultParagraphFont"/>
    <w:uiPriority w:val="99"/>
    <w:semiHidden/>
    <w:unhideWhenUsed/>
    <w:rsid w:val="00DB6C6A"/>
    <w:rPr>
      <w:color w:val="605E5C"/>
      <w:shd w:val="clear" w:color="auto" w:fill="E1DFDD"/>
    </w:rPr>
  </w:style>
  <w:style w:type="character" w:customStyle="1" w:styleId="UnresolvedMention3">
    <w:name w:val="Unresolved Mention3"/>
    <w:basedOn w:val="DefaultParagraphFont"/>
    <w:uiPriority w:val="99"/>
    <w:semiHidden/>
    <w:unhideWhenUsed/>
    <w:rsid w:val="006D4F6A"/>
    <w:rPr>
      <w:color w:val="605E5C"/>
      <w:shd w:val="clear" w:color="auto" w:fill="E1DFDD"/>
    </w:rPr>
  </w:style>
  <w:style w:type="paragraph" w:styleId="HTMLPreformatted">
    <w:name w:val="HTML Preformatted"/>
    <w:basedOn w:val="Normal"/>
    <w:link w:val="HTMLPreformattedChar"/>
    <w:uiPriority w:val="99"/>
    <w:unhideWhenUsed/>
    <w:locked/>
    <w:rsid w:val="006D4F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D4F6A"/>
    <w:rPr>
      <w:rFonts w:ascii="Courier New" w:hAnsi="Courier New" w:cs="Courier New"/>
      <w:sz w:val="20"/>
      <w:szCs w:val="20"/>
      <w:lang w:val="en-IN" w:eastAsia="en-GB"/>
    </w:rPr>
  </w:style>
  <w:style w:type="character" w:customStyle="1" w:styleId="UnresolvedMention4">
    <w:name w:val="Unresolved Mention4"/>
    <w:basedOn w:val="DefaultParagraphFont"/>
    <w:uiPriority w:val="99"/>
    <w:semiHidden/>
    <w:unhideWhenUsed/>
    <w:rsid w:val="00A20269"/>
    <w:rPr>
      <w:color w:val="605E5C"/>
      <w:shd w:val="clear" w:color="auto" w:fill="E1DFDD"/>
    </w:rPr>
  </w:style>
  <w:style w:type="character" w:styleId="UnresolvedMention">
    <w:name w:val="Unresolved Mention"/>
    <w:basedOn w:val="DefaultParagraphFont"/>
    <w:uiPriority w:val="99"/>
    <w:semiHidden/>
    <w:unhideWhenUsed/>
    <w:rsid w:val="00377F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595">
      <w:bodyDiv w:val="1"/>
      <w:marLeft w:val="0"/>
      <w:marRight w:val="0"/>
      <w:marTop w:val="0"/>
      <w:marBottom w:val="0"/>
      <w:divBdr>
        <w:top w:val="none" w:sz="0" w:space="0" w:color="auto"/>
        <w:left w:val="none" w:sz="0" w:space="0" w:color="auto"/>
        <w:bottom w:val="none" w:sz="0" w:space="0" w:color="auto"/>
        <w:right w:val="none" w:sz="0" w:space="0" w:color="auto"/>
      </w:divBdr>
      <w:divsChild>
        <w:div w:id="1336347922">
          <w:marLeft w:val="547"/>
          <w:marRight w:val="0"/>
          <w:marTop w:val="0"/>
          <w:marBottom w:val="0"/>
          <w:divBdr>
            <w:top w:val="none" w:sz="0" w:space="0" w:color="auto"/>
            <w:left w:val="none" w:sz="0" w:space="0" w:color="auto"/>
            <w:bottom w:val="none" w:sz="0" w:space="0" w:color="auto"/>
            <w:right w:val="none" w:sz="0" w:space="0" w:color="auto"/>
          </w:divBdr>
        </w:div>
      </w:divsChild>
    </w:div>
    <w:div w:id="27267517">
      <w:bodyDiv w:val="1"/>
      <w:marLeft w:val="0"/>
      <w:marRight w:val="0"/>
      <w:marTop w:val="0"/>
      <w:marBottom w:val="0"/>
      <w:divBdr>
        <w:top w:val="none" w:sz="0" w:space="0" w:color="auto"/>
        <w:left w:val="none" w:sz="0" w:space="0" w:color="auto"/>
        <w:bottom w:val="none" w:sz="0" w:space="0" w:color="auto"/>
        <w:right w:val="none" w:sz="0" w:space="0" w:color="auto"/>
      </w:divBdr>
    </w:div>
    <w:div w:id="35393589">
      <w:bodyDiv w:val="1"/>
      <w:marLeft w:val="0"/>
      <w:marRight w:val="0"/>
      <w:marTop w:val="0"/>
      <w:marBottom w:val="0"/>
      <w:divBdr>
        <w:top w:val="none" w:sz="0" w:space="0" w:color="auto"/>
        <w:left w:val="none" w:sz="0" w:space="0" w:color="auto"/>
        <w:bottom w:val="none" w:sz="0" w:space="0" w:color="auto"/>
        <w:right w:val="none" w:sz="0" w:space="0" w:color="auto"/>
      </w:divBdr>
      <w:divsChild>
        <w:div w:id="761413283">
          <w:marLeft w:val="0"/>
          <w:marRight w:val="0"/>
          <w:marTop w:val="0"/>
          <w:marBottom w:val="0"/>
          <w:divBdr>
            <w:top w:val="none" w:sz="0" w:space="0" w:color="auto"/>
            <w:left w:val="none" w:sz="0" w:space="0" w:color="auto"/>
            <w:bottom w:val="none" w:sz="0" w:space="0" w:color="auto"/>
            <w:right w:val="none" w:sz="0" w:space="0" w:color="auto"/>
          </w:divBdr>
          <w:divsChild>
            <w:div w:id="12044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4620">
      <w:bodyDiv w:val="1"/>
      <w:marLeft w:val="0"/>
      <w:marRight w:val="0"/>
      <w:marTop w:val="0"/>
      <w:marBottom w:val="0"/>
      <w:divBdr>
        <w:top w:val="none" w:sz="0" w:space="0" w:color="auto"/>
        <w:left w:val="none" w:sz="0" w:space="0" w:color="auto"/>
        <w:bottom w:val="none" w:sz="0" w:space="0" w:color="auto"/>
        <w:right w:val="none" w:sz="0" w:space="0" w:color="auto"/>
      </w:divBdr>
    </w:div>
    <w:div w:id="99374627">
      <w:bodyDiv w:val="1"/>
      <w:marLeft w:val="0"/>
      <w:marRight w:val="0"/>
      <w:marTop w:val="0"/>
      <w:marBottom w:val="0"/>
      <w:divBdr>
        <w:top w:val="none" w:sz="0" w:space="0" w:color="auto"/>
        <w:left w:val="none" w:sz="0" w:space="0" w:color="auto"/>
        <w:bottom w:val="none" w:sz="0" w:space="0" w:color="auto"/>
        <w:right w:val="none" w:sz="0" w:space="0" w:color="auto"/>
      </w:divBdr>
    </w:div>
    <w:div w:id="107744744">
      <w:bodyDiv w:val="1"/>
      <w:marLeft w:val="0"/>
      <w:marRight w:val="0"/>
      <w:marTop w:val="0"/>
      <w:marBottom w:val="0"/>
      <w:divBdr>
        <w:top w:val="none" w:sz="0" w:space="0" w:color="auto"/>
        <w:left w:val="none" w:sz="0" w:space="0" w:color="auto"/>
        <w:bottom w:val="none" w:sz="0" w:space="0" w:color="auto"/>
        <w:right w:val="none" w:sz="0" w:space="0" w:color="auto"/>
      </w:divBdr>
      <w:divsChild>
        <w:div w:id="1298681665">
          <w:marLeft w:val="547"/>
          <w:marRight w:val="0"/>
          <w:marTop w:val="0"/>
          <w:marBottom w:val="0"/>
          <w:divBdr>
            <w:top w:val="none" w:sz="0" w:space="0" w:color="auto"/>
            <w:left w:val="none" w:sz="0" w:space="0" w:color="auto"/>
            <w:bottom w:val="none" w:sz="0" w:space="0" w:color="auto"/>
            <w:right w:val="none" w:sz="0" w:space="0" w:color="auto"/>
          </w:divBdr>
        </w:div>
      </w:divsChild>
    </w:div>
    <w:div w:id="128397486">
      <w:bodyDiv w:val="1"/>
      <w:marLeft w:val="0"/>
      <w:marRight w:val="0"/>
      <w:marTop w:val="0"/>
      <w:marBottom w:val="0"/>
      <w:divBdr>
        <w:top w:val="none" w:sz="0" w:space="0" w:color="auto"/>
        <w:left w:val="none" w:sz="0" w:space="0" w:color="auto"/>
        <w:bottom w:val="none" w:sz="0" w:space="0" w:color="auto"/>
        <w:right w:val="none" w:sz="0" w:space="0" w:color="auto"/>
      </w:divBdr>
    </w:div>
    <w:div w:id="132255934">
      <w:bodyDiv w:val="1"/>
      <w:marLeft w:val="0"/>
      <w:marRight w:val="0"/>
      <w:marTop w:val="0"/>
      <w:marBottom w:val="0"/>
      <w:divBdr>
        <w:top w:val="none" w:sz="0" w:space="0" w:color="auto"/>
        <w:left w:val="none" w:sz="0" w:space="0" w:color="auto"/>
        <w:bottom w:val="none" w:sz="0" w:space="0" w:color="auto"/>
        <w:right w:val="none" w:sz="0" w:space="0" w:color="auto"/>
      </w:divBdr>
    </w:div>
    <w:div w:id="137574379">
      <w:bodyDiv w:val="1"/>
      <w:marLeft w:val="0"/>
      <w:marRight w:val="0"/>
      <w:marTop w:val="0"/>
      <w:marBottom w:val="0"/>
      <w:divBdr>
        <w:top w:val="none" w:sz="0" w:space="0" w:color="auto"/>
        <w:left w:val="none" w:sz="0" w:space="0" w:color="auto"/>
        <w:bottom w:val="none" w:sz="0" w:space="0" w:color="auto"/>
        <w:right w:val="none" w:sz="0" w:space="0" w:color="auto"/>
      </w:divBdr>
      <w:divsChild>
        <w:div w:id="504517413">
          <w:marLeft w:val="0"/>
          <w:marRight w:val="0"/>
          <w:marTop w:val="0"/>
          <w:marBottom w:val="0"/>
          <w:divBdr>
            <w:top w:val="none" w:sz="0" w:space="0" w:color="auto"/>
            <w:left w:val="none" w:sz="0" w:space="0" w:color="auto"/>
            <w:bottom w:val="none" w:sz="0" w:space="0" w:color="auto"/>
            <w:right w:val="none" w:sz="0" w:space="0" w:color="auto"/>
          </w:divBdr>
        </w:div>
        <w:div w:id="779254080">
          <w:marLeft w:val="0"/>
          <w:marRight w:val="0"/>
          <w:marTop w:val="0"/>
          <w:marBottom w:val="0"/>
          <w:divBdr>
            <w:top w:val="none" w:sz="0" w:space="0" w:color="auto"/>
            <w:left w:val="none" w:sz="0" w:space="0" w:color="auto"/>
            <w:bottom w:val="none" w:sz="0" w:space="0" w:color="auto"/>
            <w:right w:val="none" w:sz="0" w:space="0" w:color="auto"/>
          </w:divBdr>
        </w:div>
        <w:div w:id="1152601194">
          <w:marLeft w:val="0"/>
          <w:marRight w:val="0"/>
          <w:marTop w:val="0"/>
          <w:marBottom w:val="0"/>
          <w:divBdr>
            <w:top w:val="none" w:sz="0" w:space="0" w:color="auto"/>
            <w:left w:val="none" w:sz="0" w:space="0" w:color="auto"/>
            <w:bottom w:val="none" w:sz="0" w:space="0" w:color="auto"/>
            <w:right w:val="none" w:sz="0" w:space="0" w:color="auto"/>
          </w:divBdr>
        </w:div>
        <w:div w:id="1218205029">
          <w:marLeft w:val="0"/>
          <w:marRight w:val="0"/>
          <w:marTop w:val="0"/>
          <w:marBottom w:val="0"/>
          <w:divBdr>
            <w:top w:val="none" w:sz="0" w:space="0" w:color="auto"/>
            <w:left w:val="none" w:sz="0" w:space="0" w:color="auto"/>
            <w:bottom w:val="none" w:sz="0" w:space="0" w:color="auto"/>
            <w:right w:val="none" w:sz="0" w:space="0" w:color="auto"/>
          </w:divBdr>
        </w:div>
        <w:div w:id="1328097913">
          <w:marLeft w:val="0"/>
          <w:marRight w:val="0"/>
          <w:marTop w:val="0"/>
          <w:marBottom w:val="0"/>
          <w:divBdr>
            <w:top w:val="none" w:sz="0" w:space="0" w:color="auto"/>
            <w:left w:val="none" w:sz="0" w:space="0" w:color="auto"/>
            <w:bottom w:val="none" w:sz="0" w:space="0" w:color="auto"/>
            <w:right w:val="none" w:sz="0" w:space="0" w:color="auto"/>
          </w:divBdr>
        </w:div>
      </w:divsChild>
    </w:div>
    <w:div w:id="194738078">
      <w:bodyDiv w:val="1"/>
      <w:marLeft w:val="0"/>
      <w:marRight w:val="0"/>
      <w:marTop w:val="0"/>
      <w:marBottom w:val="0"/>
      <w:divBdr>
        <w:top w:val="none" w:sz="0" w:space="0" w:color="auto"/>
        <w:left w:val="none" w:sz="0" w:space="0" w:color="auto"/>
        <w:bottom w:val="none" w:sz="0" w:space="0" w:color="auto"/>
        <w:right w:val="none" w:sz="0" w:space="0" w:color="auto"/>
      </w:divBdr>
    </w:div>
    <w:div w:id="222299847">
      <w:bodyDiv w:val="1"/>
      <w:marLeft w:val="0"/>
      <w:marRight w:val="0"/>
      <w:marTop w:val="0"/>
      <w:marBottom w:val="0"/>
      <w:divBdr>
        <w:top w:val="none" w:sz="0" w:space="0" w:color="auto"/>
        <w:left w:val="none" w:sz="0" w:space="0" w:color="auto"/>
        <w:bottom w:val="none" w:sz="0" w:space="0" w:color="auto"/>
        <w:right w:val="none" w:sz="0" w:space="0" w:color="auto"/>
      </w:divBdr>
    </w:div>
    <w:div w:id="259219147">
      <w:bodyDiv w:val="1"/>
      <w:marLeft w:val="0"/>
      <w:marRight w:val="0"/>
      <w:marTop w:val="0"/>
      <w:marBottom w:val="0"/>
      <w:divBdr>
        <w:top w:val="none" w:sz="0" w:space="0" w:color="auto"/>
        <w:left w:val="none" w:sz="0" w:space="0" w:color="auto"/>
        <w:bottom w:val="none" w:sz="0" w:space="0" w:color="auto"/>
        <w:right w:val="none" w:sz="0" w:space="0" w:color="auto"/>
      </w:divBdr>
      <w:divsChild>
        <w:div w:id="1306200715">
          <w:marLeft w:val="0"/>
          <w:marRight w:val="0"/>
          <w:marTop w:val="0"/>
          <w:marBottom w:val="0"/>
          <w:divBdr>
            <w:top w:val="none" w:sz="0" w:space="0" w:color="auto"/>
            <w:left w:val="none" w:sz="0" w:space="0" w:color="auto"/>
            <w:bottom w:val="none" w:sz="0" w:space="0" w:color="auto"/>
            <w:right w:val="none" w:sz="0" w:space="0" w:color="auto"/>
          </w:divBdr>
          <w:divsChild>
            <w:div w:id="1174299181">
              <w:marLeft w:val="0"/>
              <w:marRight w:val="0"/>
              <w:marTop w:val="0"/>
              <w:marBottom w:val="0"/>
              <w:divBdr>
                <w:top w:val="none" w:sz="0" w:space="0" w:color="auto"/>
                <w:left w:val="none" w:sz="0" w:space="0" w:color="auto"/>
                <w:bottom w:val="none" w:sz="0" w:space="0" w:color="auto"/>
                <w:right w:val="none" w:sz="0" w:space="0" w:color="auto"/>
              </w:divBdr>
            </w:div>
            <w:div w:id="1857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1877">
      <w:bodyDiv w:val="1"/>
      <w:marLeft w:val="0"/>
      <w:marRight w:val="0"/>
      <w:marTop w:val="0"/>
      <w:marBottom w:val="0"/>
      <w:divBdr>
        <w:top w:val="none" w:sz="0" w:space="0" w:color="auto"/>
        <w:left w:val="none" w:sz="0" w:space="0" w:color="auto"/>
        <w:bottom w:val="none" w:sz="0" w:space="0" w:color="auto"/>
        <w:right w:val="none" w:sz="0" w:space="0" w:color="auto"/>
      </w:divBdr>
    </w:div>
    <w:div w:id="324476090">
      <w:bodyDiv w:val="1"/>
      <w:marLeft w:val="0"/>
      <w:marRight w:val="0"/>
      <w:marTop w:val="0"/>
      <w:marBottom w:val="0"/>
      <w:divBdr>
        <w:top w:val="none" w:sz="0" w:space="0" w:color="auto"/>
        <w:left w:val="none" w:sz="0" w:space="0" w:color="auto"/>
        <w:bottom w:val="none" w:sz="0" w:space="0" w:color="auto"/>
        <w:right w:val="none" w:sz="0" w:space="0" w:color="auto"/>
      </w:divBdr>
      <w:divsChild>
        <w:div w:id="1399748680">
          <w:marLeft w:val="0"/>
          <w:marRight w:val="0"/>
          <w:marTop w:val="0"/>
          <w:marBottom w:val="0"/>
          <w:divBdr>
            <w:top w:val="none" w:sz="0" w:space="0" w:color="auto"/>
            <w:left w:val="none" w:sz="0" w:space="0" w:color="auto"/>
            <w:bottom w:val="none" w:sz="0" w:space="0" w:color="auto"/>
            <w:right w:val="none" w:sz="0" w:space="0" w:color="auto"/>
          </w:divBdr>
          <w:divsChild>
            <w:div w:id="113510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8659">
      <w:bodyDiv w:val="1"/>
      <w:marLeft w:val="0"/>
      <w:marRight w:val="0"/>
      <w:marTop w:val="0"/>
      <w:marBottom w:val="0"/>
      <w:divBdr>
        <w:top w:val="none" w:sz="0" w:space="0" w:color="auto"/>
        <w:left w:val="none" w:sz="0" w:space="0" w:color="auto"/>
        <w:bottom w:val="none" w:sz="0" w:space="0" w:color="auto"/>
        <w:right w:val="none" w:sz="0" w:space="0" w:color="auto"/>
      </w:divBdr>
    </w:div>
    <w:div w:id="389614845">
      <w:bodyDiv w:val="1"/>
      <w:marLeft w:val="0"/>
      <w:marRight w:val="0"/>
      <w:marTop w:val="0"/>
      <w:marBottom w:val="0"/>
      <w:divBdr>
        <w:top w:val="none" w:sz="0" w:space="0" w:color="auto"/>
        <w:left w:val="none" w:sz="0" w:space="0" w:color="auto"/>
        <w:bottom w:val="none" w:sz="0" w:space="0" w:color="auto"/>
        <w:right w:val="none" w:sz="0" w:space="0" w:color="auto"/>
      </w:divBdr>
    </w:div>
    <w:div w:id="390813114">
      <w:bodyDiv w:val="1"/>
      <w:marLeft w:val="0"/>
      <w:marRight w:val="0"/>
      <w:marTop w:val="0"/>
      <w:marBottom w:val="0"/>
      <w:divBdr>
        <w:top w:val="none" w:sz="0" w:space="0" w:color="auto"/>
        <w:left w:val="none" w:sz="0" w:space="0" w:color="auto"/>
        <w:bottom w:val="none" w:sz="0" w:space="0" w:color="auto"/>
        <w:right w:val="none" w:sz="0" w:space="0" w:color="auto"/>
      </w:divBdr>
    </w:div>
    <w:div w:id="407964950">
      <w:bodyDiv w:val="1"/>
      <w:marLeft w:val="0"/>
      <w:marRight w:val="0"/>
      <w:marTop w:val="0"/>
      <w:marBottom w:val="0"/>
      <w:divBdr>
        <w:top w:val="none" w:sz="0" w:space="0" w:color="auto"/>
        <w:left w:val="none" w:sz="0" w:space="0" w:color="auto"/>
        <w:bottom w:val="none" w:sz="0" w:space="0" w:color="auto"/>
        <w:right w:val="none" w:sz="0" w:space="0" w:color="auto"/>
      </w:divBdr>
    </w:div>
    <w:div w:id="414132212">
      <w:bodyDiv w:val="1"/>
      <w:marLeft w:val="0"/>
      <w:marRight w:val="0"/>
      <w:marTop w:val="0"/>
      <w:marBottom w:val="0"/>
      <w:divBdr>
        <w:top w:val="none" w:sz="0" w:space="0" w:color="auto"/>
        <w:left w:val="none" w:sz="0" w:space="0" w:color="auto"/>
        <w:bottom w:val="none" w:sz="0" w:space="0" w:color="auto"/>
        <w:right w:val="none" w:sz="0" w:space="0" w:color="auto"/>
      </w:divBdr>
    </w:div>
    <w:div w:id="432479072">
      <w:bodyDiv w:val="1"/>
      <w:marLeft w:val="0"/>
      <w:marRight w:val="0"/>
      <w:marTop w:val="0"/>
      <w:marBottom w:val="0"/>
      <w:divBdr>
        <w:top w:val="none" w:sz="0" w:space="0" w:color="auto"/>
        <w:left w:val="none" w:sz="0" w:space="0" w:color="auto"/>
        <w:bottom w:val="none" w:sz="0" w:space="0" w:color="auto"/>
        <w:right w:val="none" w:sz="0" w:space="0" w:color="auto"/>
      </w:divBdr>
    </w:div>
    <w:div w:id="506141381">
      <w:bodyDiv w:val="1"/>
      <w:marLeft w:val="0"/>
      <w:marRight w:val="0"/>
      <w:marTop w:val="0"/>
      <w:marBottom w:val="0"/>
      <w:divBdr>
        <w:top w:val="none" w:sz="0" w:space="0" w:color="auto"/>
        <w:left w:val="none" w:sz="0" w:space="0" w:color="auto"/>
        <w:bottom w:val="none" w:sz="0" w:space="0" w:color="auto"/>
        <w:right w:val="none" w:sz="0" w:space="0" w:color="auto"/>
      </w:divBdr>
    </w:div>
    <w:div w:id="524252917">
      <w:bodyDiv w:val="1"/>
      <w:marLeft w:val="0"/>
      <w:marRight w:val="0"/>
      <w:marTop w:val="0"/>
      <w:marBottom w:val="0"/>
      <w:divBdr>
        <w:top w:val="none" w:sz="0" w:space="0" w:color="auto"/>
        <w:left w:val="none" w:sz="0" w:space="0" w:color="auto"/>
        <w:bottom w:val="none" w:sz="0" w:space="0" w:color="auto"/>
        <w:right w:val="none" w:sz="0" w:space="0" w:color="auto"/>
      </w:divBdr>
    </w:div>
    <w:div w:id="540750006">
      <w:bodyDiv w:val="1"/>
      <w:marLeft w:val="0"/>
      <w:marRight w:val="0"/>
      <w:marTop w:val="0"/>
      <w:marBottom w:val="0"/>
      <w:divBdr>
        <w:top w:val="none" w:sz="0" w:space="0" w:color="auto"/>
        <w:left w:val="none" w:sz="0" w:space="0" w:color="auto"/>
        <w:bottom w:val="none" w:sz="0" w:space="0" w:color="auto"/>
        <w:right w:val="none" w:sz="0" w:space="0" w:color="auto"/>
      </w:divBdr>
      <w:divsChild>
        <w:div w:id="1858620599">
          <w:marLeft w:val="0"/>
          <w:marRight w:val="0"/>
          <w:marTop w:val="0"/>
          <w:marBottom w:val="0"/>
          <w:divBdr>
            <w:top w:val="none" w:sz="0" w:space="0" w:color="auto"/>
            <w:left w:val="none" w:sz="0" w:space="0" w:color="auto"/>
            <w:bottom w:val="none" w:sz="0" w:space="0" w:color="auto"/>
            <w:right w:val="none" w:sz="0" w:space="0" w:color="auto"/>
          </w:divBdr>
          <w:divsChild>
            <w:div w:id="93135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79705">
      <w:bodyDiv w:val="1"/>
      <w:marLeft w:val="0"/>
      <w:marRight w:val="0"/>
      <w:marTop w:val="0"/>
      <w:marBottom w:val="0"/>
      <w:divBdr>
        <w:top w:val="none" w:sz="0" w:space="0" w:color="auto"/>
        <w:left w:val="none" w:sz="0" w:space="0" w:color="auto"/>
        <w:bottom w:val="none" w:sz="0" w:space="0" w:color="auto"/>
        <w:right w:val="none" w:sz="0" w:space="0" w:color="auto"/>
      </w:divBdr>
    </w:div>
    <w:div w:id="585505064">
      <w:bodyDiv w:val="1"/>
      <w:marLeft w:val="0"/>
      <w:marRight w:val="0"/>
      <w:marTop w:val="0"/>
      <w:marBottom w:val="0"/>
      <w:divBdr>
        <w:top w:val="none" w:sz="0" w:space="0" w:color="auto"/>
        <w:left w:val="none" w:sz="0" w:space="0" w:color="auto"/>
        <w:bottom w:val="none" w:sz="0" w:space="0" w:color="auto"/>
        <w:right w:val="none" w:sz="0" w:space="0" w:color="auto"/>
      </w:divBdr>
    </w:div>
    <w:div w:id="669601208">
      <w:bodyDiv w:val="1"/>
      <w:marLeft w:val="0"/>
      <w:marRight w:val="0"/>
      <w:marTop w:val="0"/>
      <w:marBottom w:val="0"/>
      <w:divBdr>
        <w:top w:val="none" w:sz="0" w:space="0" w:color="auto"/>
        <w:left w:val="none" w:sz="0" w:space="0" w:color="auto"/>
        <w:bottom w:val="none" w:sz="0" w:space="0" w:color="auto"/>
        <w:right w:val="none" w:sz="0" w:space="0" w:color="auto"/>
      </w:divBdr>
    </w:div>
    <w:div w:id="680396185">
      <w:bodyDiv w:val="1"/>
      <w:marLeft w:val="0"/>
      <w:marRight w:val="0"/>
      <w:marTop w:val="0"/>
      <w:marBottom w:val="0"/>
      <w:divBdr>
        <w:top w:val="none" w:sz="0" w:space="0" w:color="auto"/>
        <w:left w:val="none" w:sz="0" w:space="0" w:color="auto"/>
        <w:bottom w:val="none" w:sz="0" w:space="0" w:color="auto"/>
        <w:right w:val="none" w:sz="0" w:space="0" w:color="auto"/>
      </w:divBdr>
      <w:divsChild>
        <w:div w:id="2109428669">
          <w:marLeft w:val="0"/>
          <w:marRight w:val="0"/>
          <w:marTop w:val="0"/>
          <w:marBottom w:val="0"/>
          <w:divBdr>
            <w:top w:val="none" w:sz="0" w:space="0" w:color="auto"/>
            <w:left w:val="none" w:sz="0" w:space="0" w:color="auto"/>
            <w:bottom w:val="none" w:sz="0" w:space="0" w:color="auto"/>
            <w:right w:val="none" w:sz="0" w:space="0" w:color="auto"/>
          </w:divBdr>
          <w:divsChild>
            <w:div w:id="101032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62321">
      <w:bodyDiv w:val="1"/>
      <w:marLeft w:val="0"/>
      <w:marRight w:val="0"/>
      <w:marTop w:val="0"/>
      <w:marBottom w:val="0"/>
      <w:divBdr>
        <w:top w:val="none" w:sz="0" w:space="0" w:color="auto"/>
        <w:left w:val="none" w:sz="0" w:space="0" w:color="auto"/>
        <w:bottom w:val="none" w:sz="0" w:space="0" w:color="auto"/>
        <w:right w:val="none" w:sz="0" w:space="0" w:color="auto"/>
      </w:divBdr>
    </w:div>
    <w:div w:id="707536468">
      <w:bodyDiv w:val="1"/>
      <w:marLeft w:val="0"/>
      <w:marRight w:val="0"/>
      <w:marTop w:val="0"/>
      <w:marBottom w:val="0"/>
      <w:divBdr>
        <w:top w:val="none" w:sz="0" w:space="0" w:color="auto"/>
        <w:left w:val="none" w:sz="0" w:space="0" w:color="auto"/>
        <w:bottom w:val="none" w:sz="0" w:space="0" w:color="auto"/>
        <w:right w:val="none" w:sz="0" w:space="0" w:color="auto"/>
      </w:divBdr>
    </w:div>
    <w:div w:id="708535567">
      <w:bodyDiv w:val="1"/>
      <w:marLeft w:val="0"/>
      <w:marRight w:val="0"/>
      <w:marTop w:val="0"/>
      <w:marBottom w:val="0"/>
      <w:divBdr>
        <w:top w:val="none" w:sz="0" w:space="0" w:color="auto"/>
        <w:left w:val="none" w:sz="0" w:space="0" w:color="auto"/>
        <w:bottom w:val="none" w:sz="0" w:space="0" w:color="auto"/>
        <w:right w:val="none" w:sz="0" w:space="0" w:color="auto"/>
      </w:divBdr>
    </w:div>
    <w:div w:id="732629529">
      <w:bodyDiv w:val="1"/>
      <w:marLeft w:val="0"/>
      <w:marRight w:val="0"/>
      <w:marTop w:val="0"/>
      <w:marBottom w:val="0"/>
      <w:divBdr>
        <w:top w:val="none" w:sz="0" w:space="0" w:color="auto"/>
        <w:left w:val="none" w:sz="0" w:space="0" w:color="auto"/>
        <w:bottom w:val="none" w:sz="0" w:space="0" w:color="auto"/>
        <w:right w:val="none" w:sz="0" w:space="0" w:color="auto"/>
      </w:divBdr>
    </w:div>
    <w:div w:id="760490388">
      <w:bodyDiv w:val="1"/>
      <w:marLeft w:val="0"/>
      <w:marRight w:val="0"/>
      <w:marTop w:val="0"/>
      <w:marBottom w:val="0"/>
      <w:divBdr>
        <w:top w:val="none" w:sz="0" w:space="0" w:color="auto"/>
        <w:left w:val="none" w:sz="0" w:space="0" w:color="auto"/>
        <w:bottom w:val="none" w:sz="0" w:space="0" w:color="auto"/>
        <w:right w:val="none" w:sz="0" w:space="0" w:color="auto"/>
      </w:divBdr>
    </w:div>
    <w:div w:id="775835224">
      <w:bodyDiv w:val="1"/>
      <w:marLeft w:val="0"/>
      <w:marRight w:val="0"/>
      <w:marTop w:val="0"/>
      <w:marBottom w:val="0"/>
      <w:divBdr>
        <w:top w:val="none" w:sz="0" w:space="0" w:color="auto"/>
        <w:left w:val="none" w:sz="0" w:space="0" w:color="auto"/>
        <w:bottom w:val="none" w:sz="0" w:space="0" w:color="auto"/>
        <w:right w:val="none" w:sz="0" w:space="0" w:color="auto"/>
      </w:divBdr>
    </w:div>
    <w:div w:id="788011427">
      <w:bodyDiv w:val="1"/>
      <w:marLeft w:val="0"/>
      <w:marRight w:val="0"/>
      <w:marTop w:val="0"/>
      <w:marBottom w:val="0"/>
      <w:divBdr>
        <w:top w:val="none" w:sz="0" w:space="0" w:color="auto"/>
        <w:left w:val="none" w:sz="0" w:space="0" w:color="auto"/>
        <w:bottom w:val="none" w:sz="0" w:space="0" w:color="auto"/>
        <w:right w:val="none" w:sz="0" w:space="0" w:color="auto"/>
      </w:divBdr>
    </w:div>
    <w:div w:id="790368552">
      <w:bodyDiv w:val="1"/>
      <w:marLeft w:val="0"/>
      <w:marRight w:val="0"/>
      <w:marTop w:val="0"/>
      <w:marBottom w:val="0"/>
      <w:divBdr>
        <w:top w:val="none" w:sz="0" w:space="0" w:color="auto"/>
        <w:left w:val="none" w:sz="0" w:space="0" w:color="auto"/>
        <w:bottom w:val="none" w:sz="0" w:space="0" w:color="auto"/>
        <w:right w:val="none" w:sz="0" w:space="0" w:color="auto"/>
      </w:divBdr>
    </w:div>
    <w:div w:id="795026904">
      <w:bodyDiv w:val="1"/>
      <w:marLeft w:val="0"/>
      <w:marRight w:val="0"/>
      <w:marTop w:val="0"/>
      <w:marBottom w:val="0"/>
      <w:divBdr>
        <w:top w:val="none" w:sz="0" w:space="0" w:color="auto"/>
        <w:left w:val="none" w:sz="0" w:space="0" w:color="auto"/>
        <w:bottom w:val="none" w:sz="0" w:space="0" w:color="auto"/>
        <w:right w:val="none" w:sz="0" w:space="0" w:color="auto"/>
      </w:divBdr>
    </w:div>
    <w:div w:id="828716708">
      <w:bodyDiv w:val="1"/>
      <w:marLeft w:val="0"/>
      <w:marRight w:val="0"/>
      <w:marTop w:val="0"/>
      <w:marBottom w:val="0"/>
      <w:divBdr>
        <w:top w:val="none" w:sz="0" w:space="0" w:color="auto"/>
        <w:left w:val="none" w:sz="0" w:space="0" w:color="auto"/>
        <w:bottom w:val="none" w:sz="0" w:space="0" w:color="auto"/>
        <w:right w:val="none" w:sz="0" w:space="0" w:color="auto"/>
      </w:divBdr>
    </w:div>
    <w:div w:id="855728743">
      <w:bodyDiv w:val="1"/>
      <w:marLeft w:val="0"/>
      <w:marRight w:val="0"/>
      <w:marTop w:val="0"/>
      <w:marBottom w:val="0"/>
      <w:divBdr>
        <w:top w:val="none" w:sz="0" w:space="0" w:color="auto"/>
        <w:left w:val="none" w:sz="0" w:space="0" w:color="auto"/>
        <w:bottom w:val="none" w:sz="0" w:space="0" w:color="auto"/>
        <w:right w:val="none" w:sz="0" w:space="0" w:color="auto"/>
      </w:divBdr>
    </w:div>
    <w:div w:id="884174778">
      <w:bodyDiv w:val="1"/>
      <w:marLeft w:val="0"/>
      <w:marRight w:val="0"/>
      <w:marTop w:val="0"/>
      <w:marBottom w:val="0"/>
      <w:divBdr>
        <w:top w:val="none" w:sz="0" w:space="0" w:color="auto"/>
        <w:left w:val="none" w:sz="0" w:space="0" w:color="auto"/>
        <w:bottom w:val="none" w:sz="0" w:space="0" w:color="auto"/>
        <w:right w:val="none" w:sz="0" w:space="0" w:color="auto"/>
      </w:divBdr>
    </w:div>
    <w:div w:id="933199042">
      <w:bodyDiv w:val="1"/>
      <w:marLeft w:val="0"/>
      <w:marRight w:val="0"/>
      <w:marTop w:val="0"/>
      <w:marBottom w:val="0"/>
      <w:divBdr>
        <w:top w:val="none" w:sz="0" w:space="0" w:color="auto"/>
        <w:left w:val="none" w:sz="0" w:space="0" w:color="auto"/>
        <w:bottom w:val="none" w:sz="0" w:space="0" w:color="auto"/>
        <w:right w:val="none" w:sz="0" w:space="0" w:color="auto"/>
      </w:divBdr>
      <w:divsChild>
        <w:div w:id="478420885">
          <w:marLeft w:val="0"/>
          <w:marRight w:val="0"/>
          <w:marTop w:val="0"/>
          <w:marBottom w:val="0"/>
          <w:divBdr>
            <w:top w:val="none" w:sz="0" w:space="0" w:color="auto"/>
            <w:left w:val="none" w:sz="0" w:space="0" w:color="auto"/>
            <w:bottom w:val="none" w:sz="0" w:space="0" w:color="auto"/>
            <w:right w:val="none" w:sz="0" w:space="0" w:color="auto"/>
          </w:divBdr>
          <w:divsChild>
            <w:div w:id="16777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4879">
      <w:bodyDiv w:val="1"/>
      <w:marLeft w:val="0"/>
      <w:marRight w:val="0"/>
      <w:marTop w:val="0"/>
      <w:marBottom w:val="0"/>
      <w:divBdr>
        <w:top w:val="none" w:sz="0" w:space="0" w:color="auto"/>
        <w:left w:val="none" w:sz="0" w:space="0" w:color="auto"/>
        <w:bottom w:val="none" w:sz="0" w:space="0" w:color="auto"/>
        <w:right w:val="none" w:sz="0" w:space="0" w:color="auto"/>
      </w:divBdr>
    </w:div>
    <w:div w:id="978650805">
      <w:bodyDiv w:val="1"/>
      <w:marLeft w:val="0"/>
      <w:marRight w:val="0"/>
      <w:marTop w:val="0"/>
      <w:marBottom w:val="0"/>
      <w:divBdr>
        <w:top w:val="none" w:sz="0" w:space="0" w:color="auto"/>
        <w:left w:val="none" w:sz="0" w:space="0" w:color="auto"/>
        <w:bottom w:val="none" w:sz="0" w:space="0" w:color="auto"/>
        <w:right w:val="none" w:sz="0" w:space="0" w:color="auto"/>
      </w:divBdr>
    </w:div>
    <w:div w:id="1032219633">
      <w:bodyDiv w:val="1"/>
      <w:marLeft w:val="0"/>
      <w:marRight w:val="0"/>
      <w:marTop w:val="0"/>
      <w:marBottom w:val="0"/>
      <w:divBdr>
        <w:top w:val="none" w:sz="0" w:space="0" w:color="auto"/>
        <w:left w:val="none" w:sz="0" w:space="0" w:color="auto"/>
        <w:bottom w:val="none" w:sz="0" w:space="0" w:color="auto"/>
        <w:right w:val="none" w:sz="0" w:space="0" w:color="auto"/>
      </w:divBdr>
      <w:divsChild>
        <w:div w:id="19473669">
          <w:marLeft w:val="0"/>
          <w:marRight w:val="0"/>
          <w:marTop w:val="0"/>
          <w:marBottom w:val="0"/>
          <w:divBdr>
            <w:top w:val="none" w:sz="0" w:space="0" w:color="auto"/>
            <w:left w:val="none" w:sz="0" w:space="0" w:color="auto"/>
            <w:bottom w:val="none" w:sz="0" w:space="0" w:color="auto"/>
            <w:right w:val="none" w:sz="0" w:space="0" w:color="auto"/>
          </w:divBdr>
          <w:divsChild>
            <w:div w:id="13296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21226">
      <w:bodyDiv w:val="1"/>
      <w:marLeft w:val="0"/>
      <w:marRight w:val="0"/>
      <w:marTop w:val="0"/>
      <w:marBottom w:val="0"/>
      <w:divBdr>
        <w:top w:val="none" w:sz="0" w:space="0" w:color="auto"/>
        <w:left w:val="none" w:sz="0" w:space="0" w:color="auto"/>
        <w:bottom w:val="none" w:sz="0" w:space="0" w:color="auto"/>
        <w:right w:val="none" w:sz="0" w:space="0" w:color="auto"/>
      </w:divBdr>
    </w:div>
    <w:div w:id="1071391126">
      <w:bodyDiv w:val="1"/>
      <w:marLeft w:val="0"/>
      <w:marRight w:val="0"/>
      <w:marTop w:val="0"/>
      <w:marBottom w:val="0"/>
      <w:divBdr>
        <w:top w:val="none" w:sz="0" w:space="0" w:color="auto"/>
        <w:left w:val="none" w:sz="0" w:space="0" w:color="auto"/>
        <w:bottom w:val="none" w:sz="0" w:space="0" w:color="auto"/>
        <w:right w:val="none" w:sz="0" w:space="0" w:color="auto"/>
      </w:divBdr>
    </w:div>
    <w:div w:id="1139226557">
      <w:bodyDiv w:val="1"/>
      <w:marLeft w:val="0"/>
      <w:marRight w:val="0"/>
      <w:marTop w:val="0"/>
      <w:marBottom w:val="0"/>
      <w:divBdr>
        <w:top w:val="none" w:sz="0" w:space="0" w:color="auto"/>
        <w:left w:val="none" w:sz="0" w:space="0" w:color="auto"/>
        <w:bottom w:val="none" w:sz="0" w:space="0" w:color="auto"/>
        <w:right w:val="none" w:sz="0" w:space="0" w:color="auto"/>
      </w:divBdr>
      <w:divsChild>
        <w:div w:id="1777604074">
          <w:marLeft w:val="0"/>
          <w:marRight w:val="0"/>
          <w:marTop w:val="0"/>
          <w:marBottom w:val="0"/>
          <w:divBdr>
            <w:top w:val="none" w:sz="0" w:space="0" w:color="auto"/>
            <w:left w:val="none" w:sz="0" w:space="0" w:color="auto"/>
            <w:bottom w:val="none" w:sz="0" w:space="0" w:color="auto"/>
            <w:right w:val="none" w:sz="0" w:space="0" w:color="auto"/>
          </w:divBdr>
          <w:divsChild>
            <w:div w:id="91351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4354">
      <w:bodyDiv w:val="1"/>
      <w:marLeft w:val="0"/>
      <w:marRight w:val="0"/>
      <w:marTop w:val="0"/>
      <w:marBottom w:val="0"/>
      <w:divBdr>
        <w:top w:val="none" w:sz="0" w:space="0" w:color="auto"/>
        <w:left w:val="none" w:sz="0" w:space="0" w:color="auto"/>
        <w:bottom w:val="none" w:sz="0" w:space="0" w:color="auto"/>
        <w:right w:val="none" w:sz="0" w:space="0" w:color="auto"/>
      </w:divBdr>
    </w:div>
    <w:div w:id="1178036291">
      <w:bodyDiv w:val="1"/>
      <w:marLeft w:val="0"/>
      <w:marRight w:val="0"/>
      <w:marTop w:val="0"/>
      <w:marBottom w:val="0"/>
      <w:divBdr>
        <w:top w:val="none" w:sz="0" w:space="0" w:color="auto"/>
        <w:left w:val="none" w:sz="0" w:space="0" w:color="auto"/>
        <w:bottom w:val="none" w:sz="0" w:space="0" w:color="auto"/>
        <w:right w:val="none" w:sz="0" w:space="0" w:color="auto"/>
      </w:divBdr>
    </w:div>
    <w:div w:id="1205480242">
      <w:bodyDiv w:val="1"/>
      <w:marLeft w:val="0"/>
      <w:marRight w:val="0"/>
      <w:marTop w:val="0"/>
      <w:marBottom w:val="0"/>
      <w:divBdr>
        <w:top w:val="none" w:sz="0" w:space="0" w:color="auto"/>
        <w:left w:val="none" w:sz="0" w:space="0" w:color="auto"/>
        <w:bottom w:val="none" w:sz="0" w:space="0" w:color="auto"/>
        <w:right w:val="none" w:sz="0" w:space="0" w:color="auto"/>
      </w:divBdr>
    </w:div>
    <w:div w:id="1208567657">
      <w:bodyDiv w:val="1"/>
      <w:marLeft w:val="0"/>
      <w:marRight w:val="0"/>
      <w:marTop w:val="0"/>
      <w:marBottom w:val="0"/>
      <w:divBdr>
        <w:top w:val="none" w:sz="0" w:space="0" w:color="auto"/>
        <w:left w:val="none" w:sz="0" w:space="0" w:color="auto"/>
        <w:bottom w:val="none" w:sz="0" w:space="0" w:color="auto"/>
        <w:right w:val="none" w:sz="0" w:space="0" w:color="auto"/>
      </w:divBdr>
    </w:div>
    <w:div w:id="1253658015">
      <w:bodyDiv w:val="1"/>
      <w:marLeft w:val="0"/>
      <w:marRight w:val="0"/>
      <w:marTop w:val="0"/>
      <w:marBottom w:val="0"/>
      <w:divBdr>
        <w:top w:val="none" w:sz="0" w:space="0" w:color="auto"/>
        <w:left w:val="none" w:sz="0" w:space="0" w:color="auto"/>
        <w:bottom w:val="none" w:sz="0" w:space="0" w:color="auto"/>
        <w:right w:val="none" w:sz="0" w:space="0" w:color="auto"/>
      </w:divBdr>
    </w:div>
    <w:div w:id="1271085370">
      <w:bodyDiv w:val="1"/>
      <w:marLeft w:val="0"/>
      <w:marRight w:val="0"/>
      <w:marTop w:val="0"/>
      <w:marBottom w:val="0"/>
      <w:divBdr>
        <w:top w:val="none" w:sz="0" w:space="0" w:color="auto"/>
        <w:left w:val="none" w:sz="0" w:space="0" w:color="auto"/>
        <w:bottom w:val="none" w:sz="0" w:space="0" w:color="auto"/>
        <w:right w:val="none" w:sz="0" w:space="0" w:color="auto"/>
      </w:divBdr>
    </w:div>
    <w:div w:id="1285306866">
      <w:bodyDiv w:val="1"/>
      <w:marLeft w:val="0"/>
      <w:marRight w:val="0"/>
      <w:marTop w:val="0"/>
      <w:marBottom w:val="0"/>
      <w:divBdr>
        <w:top w:val="none" w:sz="0" w:space="0" w:color="auto"/>
        <w:left w:val="none" w:sz="0" w:space="0" w:color="auto"/>
        <w:bottom w:val="none" w:sz="0" w:space="0" w:color="auto"/>
        <w:right w:val="none" w:sz="0" w:space="0" w:color="auto"/>
      </w:divBdr>
    </w:div>
    <w:div w:id="1322392153">
      <w:bodyDiv w:val="1"/>
      <w:marLeft w:val="0"/>
      <w:marRight w:val="0"/>
      <w:marTop w:val="0"/>
      <w:marBottom w:val="0"/>
      <w:divBdr>
        <w:top w:val="none" w:sz="0" w:space="0" w:color="auto"/>
        <w:left w:val="none" w:sz="0" w:space="0" w:color="auto"/>
        <w:bottom w:val="none" w:sz="0" w:space="0" w:color="auto"/>
        <w:right w:val="none" w:sz="0" w:space="0" w:color="auto"/>
      </w:divBdr>
    </w:div>
    <w:div w:id="1362510926">
      <w:bodyDiv w:val="1"/>
      <w:marLeft w:val="0"/>
      <w:marRight w:val="0"/>
      <w:marTop w:val="0"/>
      <w:marBottom w:val="0"/>
      <w:divBdr>
        <w:top w:val="none" w:sz="0" w:space="0" w:color="auto"/>
        <w:left w:val="none" w:sz="0" w:space="0" w:color="auto"/>
        <w:bottom w:val="none" w:sz="0" w:space="0" w:color="auto"/>
        <w:right w:val="none" w:sz="0" w:space="0" w:color="auto"/>
      </w:divBdr>
    </w:div>
    <w:div w:id="1364207588">
      <w:bodyDiv w:val="1"/>
      <w:marLeft w:val="0"/>
      <w:marRight w:val="0"/>
      <w:marTop w:val="0"/>
      <w:marBottom w:val="0"/>
      <w:divBdr>
        <w:top w:val="none" w:sz="0" w:space="0" w:color="auto"/>
        <w:left w:val="none" w:sz="0" w:space="0" w:color="auto"/>
        <w:bottom w:val="none" w:sz="0" w:space="0" w:color="auto"/>
        <w:right w:val="none" w:sz="0" w:space="0" w:color="auto"/>
      </w:divBdr>
    </w:div>
    <w:div w:id="1391073130">
      <w:bodyDiv w:val="1"/>
      <w:marLeft w:val="0"/>
      <w:marRight w:val="0"/>
      <w:marTop w:val="0"/>
      <w:marBottom w:val="0"/>
      <w:divBdr>
        <w:top w:val="none" w:sz="0" w:space="0" w:color="auto"/>
        <w:left w:val="none" w:sz="0" w:space="0" w:color="auto"/>
        <w:bottom w:val="none" w:sz="0" w:space="0" w:color="auto"/>
        <w:right w:val="none" w:sz="0" w:space="0" w:color="auto"/>
      </w:divBdr>
    </w:div>
    <w:div w:id="1490363658">
      <w:bodyDiv w:val="1"/>
      <w:marLeft w:val="0"/>
      <w:marRight w:val="0"/>
      <w:marTop w:val="0"/>
      <w:marBottom w:val="0"/>
      <w:divBdr>
        <w:top w:val="none" w:sz="0" w:space="0" w:color="auto"/>
        <w:left w:val="none" w:sz="0" w:space="0" w:color="auto"/>
        <w:bottom w:val="none" w:sz="0" w:space="0" w:color="auto"/>
        <w:right w:val="none" w:sz="0" w:space="0" w:color="auto"/>
      </w:divBdr>
    </w:div>
    <w:div w:id="1497920764">
      <w:bodyDiv w:val="1"/>
      <w:marLeft w:val="0"/>
      <w:marRight w:val="0"/>
      <w:marTop w:val="0"/>
      <w:marBottom w:val="0"/>
      <w:divBdr>
        <w:top w:val="none" w:sz="0" w:space="0" w:color="auto"/>
        <w:left w:val="none" w:sz="0" w:space="0" w:color="auto"/>
        <w:bottom w:val="none" w:sz="0" w:space="0" w:color="auto"/>
        <w:right w:val="none" w:sz="0" w:space="0" w:color="auto"/>
      </w:divBdr>
    </w:div>
    <w:div w:id="1525825189">
      <w:bodyDiv w:val="1"/>
      <w:marLeft w:val="0"/>
      <w:marRight w:val="0"/>
      <w:marTop w:val="0"/>
      <w:marBottom w:val="0"/>
      <w:divBdr>
        <w:top w:val="none" w:sz="0" w:space="0" w:color="auto"/>
        <w:left w:val="none" w:sz="0" w:space="0" w:color="auto"/>
        <w:bottom w:val="none" w:sz="0" w:space="0" w:color="auto"/>
        <w:right w:val="none" w:sz="0" w:space="0" w:color="auto"/>
      </w:divBdr>
      <w:divsChild>
        <w:div w:id="720058421">
          <w:marLeft w:val="0"/>
          <w:marRight w:val="0"/>
          <w:marTop w:val="0"/>
          <w:marBottom w:val="0"/>
          <w:divBdr>
            <w:top w:val="none" w:sz="0" w:space="0" w:color="auto"/>
            <w:left w:val="none" w:sz="0" w:space="0" w:color="auto"/>
            <w:bottom w:val="none" w:sz="0" w:space="0" w:color="auto"/>
            <w:right w:val="none" w:sz="0" w:space="0" w:color="auto"/>
          </w:divBdr>
          <w:divsChild>
            <w:div w:id="121754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0702">
      <w:bodyDiv w:val="1"/>
      <w:marLeft w:val="0"/>
      <w:marRight w:val="0"/>
      <w:marTop w:val="0"/>
      <w:marBottom w:val="0"/>
      <w:divBdr>
        <w:top w:val="none" w:sz="0" w:space="0" w:color="auto"/>
        <w:left w:val="none" w:sz="0" w:space="0" w:color="auto"/>
        <w:bottom w:val="none" w:sz="0" w:space="0" w:color="auto"/>
        <w:right w:val="none" w:sz="0" w:space="0" w:color="auto"/>
      </w:divBdr>
    </w:div>
    <w:div w:id="1552228976">
      <w:bodyDiv w:val="1"/>
      <w:marLeft w:val="0"/>
      <w:marRight w:val="0"/>
      <w:marTop w:val="0"/>
      <w:marBottom w:val="0"/>
      <w:divBdr>
        <w:top w:val="none" w:sz="0" w:space="0" w:color="auto"/>
        <w:left w:val="none" w:sz="0" w:space="0" w:color="auto"/>
        <w:bottom w:val="none" w:sz="0" w:space="0" w:color="auto"/>
        <w:right w:val="none" w:sz="0" w:space="0" w:color="auto"/>
      </w:divBdr>
    </w:div>
    <w:div w:id="1597864471">
      <w:bodyDiv w:val="1"/>
      <w:marLeft w:val="0"/>
      <w:marRight w:val="0"/>
      <w:marTop w:val="0"/>
      <w:marBottom w:val="0"/>
      <w:divBdr>
        <w:top w:val="none" w:sz="0" w:space="0" w:color="auto"/>
        <w:left w:val="none" w:sz="0" w:space="0" w:color="auto"/>
        <w:bottom w:val="none" w:sz="0" w:space="0" w:color="auto"/>
        <w:right w:val="none" w:sz="0" w:space="0" w:color="auto"/>
      </w:divBdr>
    </w:div>
    <w:div w:id="1600869784">
      <w:bodyDiv w:val="1"/>
      <w:marLeft w:val="0"/>
      <w:marRight w:val="0"/>
      <w:marTop w:val="0"/>
      <w:marBottom w:val="0"/>
      <w:divBdr>
        <w:top w:val="none" w:sz="0" w:space="0" w:color="auto"/>
        <w:left w:val="none" w:sz="0" w:space="0" w:color="auto"/>
        <w:bottom w:val="none" w:sz="0" w:space="0" w:color="auto"/>
        <w:right w:val="none" w:sz="0" w:space="0" w:color="auto"/>
      </w:divBdr>
      <w:divsChild>
        <w:div w:id="1867985028">
          <w:marLeft w:val="0"/>
          <w:marRight w:val="0"/>
          <w:marTop w:val="0"/>
          <w:marBottom w:val="0"/>
          <w:divBdr>
            <w:top w:val="none" w:sz="0" w:space="0" w:color="auto"/>
            <w:left w:val="none" w:sz="0" w:space="0" w:color="auto"/>
            <w:bottom w:val="none" w:sz="0" w:space="0" w:color="auto"/>
            <w:right w:val="none" w:sz="0" w:space="0" w:color="auto"/>
          </w:divBdr>
          <w:divsChild>
            <w:div w:id="142908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6937">
      <w:bodyDiv w:val="1"/>
      <w:marLeft w:val="0"/>
      <w:marRight w:val="0"/>
      <w:marTop w:val="0"/>
      <w:marBottom w:val="0"/>
      <w:divBdr>
        <w:top w:val="none" w:sz="0" w:space="0" w:color="auto"/>
        <w:left w:val="none" w:sz="0" w:space="0" w:color="auto"/>
        <w:bottom w:val="none" w:sz="0" w:space="0" w:color="auto"/>
        <w:right w:val="none" w:sz="0" w:space="0" w:color="auto"/>
      </w:divBdr>
    </w:div>
    <w:div w:id="1623147744">
      <w:bodyDiv w:val="1"/>
      <w:marLeft w:val="0"/>
      <w:marRight w:val="0"/>
      <w:marTop w:val="0"/>
      <w:marBottom w:val="0"/>
      <w:divBdr>
        <w:top w:val="none" w:sz="0" w:space="0" w:color="auto"/>
        <w:left w:val="none" w:sz="0" w:space="0" w:color="auto"/>
        <w:bottom w:val="none" w:sz="0" w:space="0" w:color="auto"/>
        <w:right w:val="none" w:sz="0" w:space="0" w:color="auto"/>
      </w:divBdr>
      <w:divsChild>
        <w:div w:id="61411028">
          <w:marLeft w:val="0"/>
          <w:marRight w:val="0"/>
          <w:marTop w:val="0"/>
          <w:marBottom w:val="0"/>
          <w:divBdr>
            <w:top w:val="none" w:sz="0" w:space="0" w:color="auto"/>
            <w:left w:val="none" w:sz="0" w:space="0" w:color="auto"/>
            <w:bottom w:val="none" w:sz="0" w:space="0" w:color="auto"/>
            <w:right w:val="none" w:sz="0" w:space="0" w:color="auto"/>
          </w:divBdr>
          <w:divsChild>
            <w:div w:id="186011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894">
      <w:bodyDiv w:val="1"/>
      <w:marLeft w:val="0"/>
      <w:marRight w:val="0"/>
      <w:marTop w:val="0"/>
      <w:marBottom w:val="0"/>
      <w:divBdr>
        <w:top w:val="none" w:sz="0" w:space="0" w:color="auto"/>
        <w:left w:val="none" w:sz="0" w:space="0" w:color="auto"/>
        <w:bottom w:val="none" w:sz="0" w:space="0" w:color="auto"/>
        <w:right w:val="none" w:sz="0" w:space="0" w:color="auto"/>
      </w:divBdr>
    </w:div>
    <w:div w:id="1716276873">
      <w:bodyDiv w:val="1"/>
      <w:marLeft w:val="0"/>
      <w:marRight w:val="0"/>
      <w:marTop w:val="0"/>
      <w:marBottom w:val="0"/>
      <w:divBdr>
        <w:top w:val="none" w:sz="0" w:space="0" w:color="auto"/>
        <w:left w:val="none" w:sz="0" w:space="0" w:color="auto"/>
        <w:bottom w:val="none" w:sz="0" w:space="0" w:color="auto"/>
        <w:right w:val="none" w:sz="0" w:space="0" w:color="auto"/>
      </w:divBdr>
      <w:divsChild>
        <w:div w:id="341783715">
          <w:marLeft w:val="0"/>
          <w:marRight w:val="0"/>
          <w:marTop w:val="0"/>
          <w:marBottom w:val="0"/>
          <w:divBdr>
            <w:top w:val="none" w:sz="0" w:space="0" w:color="auto"/>
            <w:left w:val="none" w:sz="0" w:space="0" w:color="auto"/>
            <w:bottom w:val="none" w:sz="0" w:space="0" w:color="auto"/>
            <w:right w:val="none" w:sz="0" w:space="0" w:color="auto"/>
          </w:divBdr>
          <w:divsChild>
            <w:div w:id="20026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747">
      <w:bodyDiv w:val="1"/>
      <w:marLeft w:val="0"/>
      <w:marRight w:val="0"/>
      <w:marTop w:val="0"/>
      <w:marBottom w:val="0"/>
      <w:divBdr>
        <w:top w:val="none" w:sz="0" w:space="0" w:color="auto"/>
        <w:left w:val="none" w:sz="0" w:space="0" w:color="auto"/>
        <w:bottom w:val="none" w:sz="0" w:space="0" w:color="auto"/>
        <w:right w:val="none" w:sz="0" w:space="0" w:color="auto"/>
      </w:divBdr>
      <w:divsChild>
        <w:div w:id="595477243">
          <w:marLeft w:val="0"/>
          <w:marRight w:val="0"/>
          <w:marTop w:val="0"/>
          <w:marBottom w:val="0"/>
          <w:divBdr>
            <w:top w:val="none" w:sz="0" w:space="0" w:color="auto"/>
            <w:left w:val="none" w:sz="0" w:space="0" w:color="auto"/>
            <w:bottom w:val="none" w:sz="0" w:space="0" w:color="auto"/>
            <w:right w:val="none" w:sz="0" w:space="0" w:color="auto"/>
          </w:divBdr>
        </w:div>
        <w:div w:id="763721965">
          <w:marLeft w:val="0"/>
          <w:marRight w:val="0"/>
          <w:marTop w:val="0"/>
          <w:marBottom w:val="0"/>
          <w:divBdr>
            <w:top w:val="none" w:sz="0" w:space="0" w:color="auto"/>
            <w:left w:val="none" w:sz="0" w:space="0" w:color="auto"/>
            <w:bottom w:val="none" w:sz="0" w:space="0" w:color="auto"/>
            <w:right w:val="none" w:sz="0" w:space="0" w:color="auto"/>
          </w:divBdr>
        </w:div>
        <w:div w:id="1326936525">
          <w:marLeft w:val="0"/>
          <w:marRight w:val="0"/>
          <w:marTop w:val="0"/>
          <w:marBottom w:val="0"/>
          <w:divBdr>
            <w:top w:val="none" w:sz="0" w:space="0" w:color="auto"/>
            <w:left w:val="none" w:sz="0" w:space="0" w:color="auto"/>
            <w:bottom w:val="none" w:sz="0" w:space="0" w:color="auto"/>
            <w:right w:val="none" w:sz="0" w:space="0" w:color="auto"/>
          </w:divBdr>
        </w:div>
      </w:divsChild>
    </w:div>
    <w:div w:id="1792549711">
      <w:bodyDiv w:val="1"/>
      <w:marLeft w:val="0"/>
      <w:marRight w:val="0"/>
      <w:marTop w:val="0"/>
      <w:marBottom w:val="0"/>
      <w:divBdr>
        <w:top w:val="none" w:sz="0" w:space="0" w:color="auto"/>
        <w:left w:val="none" w:sz="0" w:space="0" w:color="auto"/>
        <w:bottom w:val="none" w:sz="0" w:space="0" w:color="auto"/>
        <w:right w:val="none" w:sz="0" w:space="0" w:color="auto"/>
      </w:divBdr>
      <w:divsChild>
        <w:div w:id="10761212">
          <w:marLeft w:val="547"/>
          <w:marRight w:val="0"/>
          <w:marTop w:val="0"/>
          <w:marBottom w:val="0"/>
          <w:divBdr>
            <w:top w:val="none" w:sz="0" w:space="0" w:color="auto"/>
            <w:left w:val="none" w:sz="0" w:space="0" w:color="auto"/>
            <w:bottom w:val="none" w:sz="0" w:space="0" w:color="auto"/>
            <w:right w:val="none" w:sz="0" w:space="0" w:color="auto"/>
          </w:divBdr>
        </w:div>
      </w:divsChild>
    </w:div>
    <w:div w:id="1848905535">
      <w:bodyDiv w:val="1"/>
      <w:marLeft w:val="0"/>
      <w:marRight w:val="0"/>
      <w:marTop w:val="0"/>
      <w:marBottom w:val="0"/>
      <w:divBdr>
        <w:top w:val="none" w:sz="0" w:space="0" w:color="auto"/>
        <w:left w:val="none" w:sz="0" w:space="0" w:color="auto"/>
        <w:bottom w:val="none" w:sz="0" w:space="0" w:color="auto"/>
        <w:right w:val="none" w:sz="0" w:space="0" w:color="auto"/>
      </w:divBdr>
      <w:divsChild>
        <w:div w:id="218714347">
          <w:marLeft w:val="0"/>
          <w:marRight w:val="0"/>
          <w:marTop w:val="0"/>
          <w:marBottom w:val="0"/>
          <w:divBdr>
            <w:top w:val="none" w:sz="0" w:space="0" w:color="auto"/>
            <w:left w:val="none" w:sz="0" w:space="0" w:color="auto"/>
            <w:bottom w:val="none" w:sz="0" w:space="0" w:color="auto"/>
            <w:right w:val="none" w:sz="0" w:space="0" w:color="auto"/>
          </w:divBdr>
          <w:divsChild>
            <w:div w:id="15820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9884">
      <w:bodyDiv w:val="1"/>
      <w:marLeft w:val="0"/>
      <w:marRight w:val="0"/>
      <w:marTop w:val="0"/>
      <w:marBottom w:val="0"/>
      <w:divBdr>
        <w:top w:val="none" w:sz="0" w:space="0" w:color="auto"/>
        <w:left w:val="none" w:sz="0" w:space="0" w:color="auto"/>
        <w:bottom w:val="none" w:sz="0" w:space="0" w:color="auto"/>
        <w:right w:val="none" w:sz="0" w:space="0" w:color="auto"/>
      </w:divBdr>
    </w:div>
    <w:div w:id="1904364210">
      <w:bodyDiv w:val="1"/>
      <w:marLeft w:val="0"/>
      <w:marRight w:val="0"/>
      <w:marTop w:val="0"/>
      <w:marBottom w:val="0"/>
      <w:divBdr>
        <w:top w:val="none" w:sz="0" w:space="0" w:color="auto"/>
        <w:left w:val="none" w:sz="0" w:space="0" w:color="auto"/>
        <w:bottom w:val="none" w:sz="0" w:space="0" w:color="auto"/>
        <w:right w:val="none" w:sz="0" w:space="0" w:color="auto"/>
      </w:divBdr>
    </w:div>
    <w:div w:id="1918321730">
      <w:bodyDiv w:val="1"/>
      <w:marLeft w:val="0"/>
      <w:marRight w:val="0"/>
      <w:marTop w:val="0"/>
      <w:marBottom w:val="0"/>
      <w:divBdr>
        <w:top w:val="none" w:sz="0" w:space="0" w:color="auto"/>
        <w:left w:val="none" w:sz="0" w:space="0" w:color="auto"/>
        <w:bottom w:val="none" w:sz="0" w:space="0" w:color="auto"/>
        <w:right w:val="none" w:sz="0" w:space="0" w:color="auto"/>
      </w:divBdr>
    </w:div>
    <w:div w:id="1927180146">
      <w:bodyDiv w:val="1"/>
      <w:marLeft w:val="0"/>
      <w:marRight w:val="0"/>
      <w:marTop w:val="0"/>
      <w:marBottom w:val="0"/>
      <w:divBdr>
        <w:top w:val="none" w:sz="0" w:space="0" w:color="auto"/>
        <w:left w:val="none" w:sz="0" w:space="0" w:color="auto"/>
        <w:bottom w:val="none" w:sz="0" w:space="0" w:color="auto"/>
        <w:right w:val="none" w:sz="0" w:space="0" w:color="auto"/>
      </w:divBdr>
    </w:div>
    <w:div w:id="1947034688">
      <w:bodyDiv w:val="1"/>
      <w:marLeft w:val="0"/>
      <w:marRight w:val="0"/>
      <w:marTop w:val="0"/>
      <w:marBottom w:val="0"/>
      <w:divBdr>
        <w:top w:val="none" w:sz="0" w:space="0" w:color="auto"/>
        <w:left w:val="none" w:sz="0" w:space="0" w:color="auto"/>
        <w:bottom w:val="none" w:sz="0" w:space="0" w:color="auto"/>
        <w:right w:val="none" w:sz="0" w:space="0" w:color="auto"/>
      </w:divBdr>
      <w:divsChild>
        <w:div w:id="470949236">
          <w:marLeft w:val="0"/>
          <w:marRight w:val="0"/>
          <w:marTop w:val="0"/>
          <w:marBottom w:val="0"/>
          <w:divBdr>
            <w:top w:val="none" w:sz="0" w:space="0" w:color="auto"/>
            <w:left w:val="none" w:sz="0" w:space="0" w:color="auto"/>
            <w:bottom w:val="none" w:sz="0" w:space="0" w:color="auto"/>
            <w:right w:val="none" w:sz="0" w:space="0" w:color="auto"/>
          </w:divBdr>
          <w:divsChild>
            <w:div w:id="1712725799">
              <w:marLeft w:val="0"/>
              <w:marRight w:val="0"/>
              <w:marTop w:val="0"/>
              <w:marBottom w:val="0"/>
              <w:divBdr>
                <w:top w:val="none" w:sz="0" w:space="0" w:color="auto"/>
                <w:left w:val="none" w:sz="0" w:space="0" w:color="auto"/>
                <w:bottom w:val="none" w:sz="0" w:space="0" w:color="auto"/>
                <w:right w:val="none" w:sz="0" w:space="0" w:color="auto"/>
              </w:divBdr>
            </w:div>
            <w:div w:id="6151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7247">
      <w:bodyDiv w:val="1"/>
      <w:marLeft w:val="0"/>
      <w:marRight w:val="0"/>
      <w:marTop w:val="0"/>
      <w:marBottom w:val="0"/>
      <w:divBdr>
        <w:top w:val="none" w:sz="0" w:space="0" w:color="auto"/>
        <w:left w:val="none" w:sz="0" w:space="0" w:color="auto"/>
        <w:bottom w:val="none" w:sz="0" w:space="0" w:color="auto"/>
        <w:right w:val="none" w:sz="0" w:space="0" w:color="auto"/>
      </w:divBdr>
      <w:divsChild>
        <w:div w:id="1291982402">
          <w:marLeft w:val="0"/>
          <w:marRight w:val="0"/>
          <w:marTop w:val="0"/>
          <w:marBottom w:val="0"/>
          <w:divBdr>
            <w:top w:val="none" w:sz="0" w:space="0" w:color="auto"/>
            <w:left w:val="none" w:sz="0" w:space="0" w:color="auto"/>
            <w:bottom w:val="none" w:sz="0" w:space="0" w:color="auto"/>
            <w:right w:val="none" w:sz="0" w:space="0" w:color="auto"/>
          </w:divBdr>
          <w:divsChild>
            <w:div w:id="14928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8054">
      <w:bodyDiv w:val="1"/>
      <w:marLeft w:val="0"/>
      <w:marRight w:val="0"/>
      <w:marTop w:val="0"/>
      <w:marBottom w:val="0"/>
      <w:divBdr>
        <w:top w:val="none" w:sz="0" w:space="0" w:color="auto"/>
        <w:left w:val="none" w:sz="0" w:space="0" w:color="auto"/>
        <w:bottom w:val="none" w:sz="0" w:space="0" w:color="auto"/>
        <w:right w:val="none" w:sz="0" w:space="0" w:color="auto"/>
      </w:divBdr>
    </w:div>
    <w:div w:id="2028944079">
      <w:bodyDiv w:val="1"/>
      <w:marLeft w:val="0"/>
      <w:marRight w:val="0"/>
      <w:marTop w:val="0"/>
      <w:marBottom w:val="0"/>
      <w:divBdr>
        <w:top w:val="none" w:sz="0" w:space="0" w:color="auto"/>
        <w:left w:val="none" w:sz="0" w:space="0" w:color="auto"/>
        <w:bottom w:val="none" w:sz="0" w:space="0" w:color="auto"/>
        <w:right w:val="none" w:sz="0" w:space="0" w:color="auto"/>
      </w:divBdr>
    </w:div>
    <w:div w:id="2073314061">
      <w:bodyDiv w:val="1"/>
      <w:marLeft w:val="0"/>
      <w:marRight w:val="0"/>
      <w:marTop w:val="0"/>
      <w:marBottom w:val="0"/>
      <w:divBdr>
        <w:top w:val="none" w:sz="0" w:space="0" w:color="auto"/>
        <w:left w:val="none" w:sz="0" w:space="0" w:color="auto"/>
        <w:bottom w:val="none" w:sz="0" w:space="0" w:color="auto"/>
        <w:right w:val="none" w:sz="0" w:space="0" w:color="auto"/>
      </w:divBdr>
    </w:div>
    <w:div w:id="2096587789">
      <w:bodyDiv w:val="1"/>
      <w:marLeft w:val="0"/>
      <w:marRight w:val="0"/>
      <w:marTop w:val="0"/>
      <w:marBottom w:val="0"/>
      <w:divBdr>
        <w:top w:val="none" w:sz="0" w:space="0" w:color="auto"/>
        <w:left w:val="none" w:sz="0" w:space="0" w:color="auto"/>
        <w:bottom w:val="none" w:sz="0" w:space="0" w:color="auto"/>
        <w:right w:val="none" w:sz="0" w:space="0" w:color="auto"/>
      </w:divBdr>
      <w:divsChild>
        <w:div w:id="1573930025">
          <w:marLeft w:val="0"/>
          <w:marRight w:val="0"/>
          <w:marTop w:val="0"/>
          <w:marBottom w:val="0"/>
          <w:divBdr>
            <w:top w:val="none" w:sz="0" w:space="0" w:color="auto"/>
            <w:left w:val="none" w:sz="0" w:space="0" w:color="auto"/>
            <w:bottom w:val="none" w:sz="0" w:space="0" w:color="auto"/>
            <w:right w:val="none" w:sz="0" w:space="0" w:color="auto"/>
          </w:divBdr>
          <w:divsChild>
            <w:div w:id="17816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809">
      <w:bodyDiv w:val="1"/>
      <w:marLeft w:val="0"/>
      <w:marRight w:val="0"/>
      <w:marTop w:val="0"/>
      <w:marBottom w:val="0"/>
      <w:divBdr>
        <w:top w:val="none" w:sz="0" w:space="0" w:color="auto"/>
        <w:left w:val="none" w:sz="0" w:space="0" w:color="auto"/>
        <w:bottom w:val="none" w:sz="0" w:space="0" w:color="auto"/>
        <w:right w:val="none" w:sz="0" w:space="0" w:color="auto"/>
      </w:divBdr>
    </w:div>
    <w:div w:id="211806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lp.sumologic.com/07Sumo-Logic-Apps/01Amazon_and_AWS/Threat_Intel_for_AWS" TargetMode="External"/><Relationship Id="rId21" Type="http://schemas.openxmlformats.org/officeDocument/2006/relationships/hyperlink" Target="https://aws.amazon.com/guardduty/" TargetMode="External"/><Relationship Id="rId42" Type="http://schemas.openxmlformats.org/officeDocument/2006/relationships/hyperlink" Target="https://aws.amazon.com" TargetMode="External"/><Relationship Id="rId47" Type="http://schemas.openxmlformats.org/officeDocument/2006/relationships/diagramColors" Target="diagrams/colors1.xml"/><Relationship Id="rId63" Type="http://schemas.openxmlformats.org/officeDocument/2006/relationships/hyperlink" Target="https://docs.aws.amazon.com/waf/latest/developerguide/logging.html" TargetMode="External"/><Relationship Id="rId68" Type="http://schemas.openxmlformats.org/officeDocument/2006/relationships/image" Target="media/image11.png"/><Relationship Id="rId84" Type="http://schemas.openxmlformats.org/officeDocument/2006/relationships/hyperlink" Target="https://www.sumologic.com/solutions/security-intelligence/" TargetMode="External"/><Relationship Id="rId89" Type="http://schemas.openxmlformats.org/officeDocument/2006/relationships/footer" Target="footer1.xml"/><Relationship Id="rId16" Type="http://schemas.openxmlformats.org/officeDocument/2006/relationships/hyperlink" Target="https://help.sumologic.com/01Start-Here/04Getting-Started" TargetMode="External"/><Relationship Id="rId11" Type="http://schemas.openxmlformats.org/officeDocument/2006/relationships/hyperlink" Target="https://docs.aws.amazon.com/awsaccountbilling/latest/aboutv2/billing-reports-costusage.html" TargetMode="External"/><Relationship Id="rId32" Type="http://schemas.openxmlformats.org/officeDocument/2006/relationships/hyperlink" Target="https://help.sumologic.com/07Sumo-Logic-Apps/01Amazon_and_AWS/AWS_WAF" TargetMode="External"/><Relationship Id="rId37" Type="http://schemas.openxmlformats.org/officeDocument/2006/relationships/hyperlink" Target="https://aws.amazon.com/" TargetMode="External"/><Relationship Id="rId53" Type="http://schemas.openxmlformats.org/officeDocument/2006/relationships/hyperlink" Target="https://docs.aws.amazon.com/AWSCloudFormation/latest/UserGuide/aws-properties-resource-tags.html" TargetMode="External"/><Relationship Id="rId58" Type="http://schemas.microsoft.com/office/2011/relationships/commentsExtended" Target="commentsExtended.xml"/><Relationship Id="rId74" Type="http://schemas.openxmlformats.org/officeDocument/2006/relationships/hyperlink" Target="https://docs.aws.amazon.com/general/latest/gr/" TargetMode="External"/><Relationship Id="rId79" Type="http://schemas.openxmlformats.org/officeDocument/2006/relationships/hyperlink" Target="https://aws.amazon.com/lambda/" TargetMode="External"/><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hyperlink" Target="https://help.sumologic.com/07Sumo-Logic-Apps/01Amazon_and_AWS/Amazon_GuardDuty" TargetMode="External"/><Relationship Id="rId27" Type="http://schemas.openxmlformats.org/officeDocument/2006/relationships/hyperlink" Target="https://docs.aws.amazon.com/AmazonS3/latest/dev/ServerLogs.html" TargetMode="External"/><Relationship Id="rId43" Type="http://schemas.openxmlformats.org/officeDocument/2006/relationships/hyperlink" Target="https://fwd.aws/Nm69g" TargetMode="External"/><Relationship Id="rId48" Type="http://schemas.microsoft.com/office/2007/relationships/diagramDrawing" Target="diagrams/drawing1.xml"/><Relationship Id="rId64" Type="http://schemas.openxmlformats.org/officeDocument/2006/relationships/image" Target="media/image7.png"/><Relationship Id="rId69" Type="http://schemas.openxmlformats.org/officeDocument/2006/relationships/hyperlink" Target="https://aws.amazon.com/premiumsupport/knowledge-center/secure-s3-resources/" TargetMode="External"/><Relationship Id="rId8" Type="http://schemas.openxmlformats.org/officeDocument/2006/relationships/hyperlink" Target="https://fwd.aws/KEvGk" TargetMode="External"/><Relationship Id="rId51" Type="http://schemas.openxmlformats.org/officeDocument/2006/relationships/hyperlink" Target="https://aws-quickstart.github.io/option1.html" TargetMode="External"/><Relationship Id="rId72" Type="http://schemas.openxmlformats.org/officeDocument/2006/relationships/hyperlink" Target="https://fwd.aws/KEvGk" TargetMode="External"/><Relationship Id="rId80" Type="http://schemas.openxmlformats.org/officeDocument/2006/relationships/hyperlink" Target="https://aws.amazon.com/kinesis/data-firehose/" TargetMode="External"/><Relationship Id="rId85" Type="http://schemas.openxmlformats.org/officeDocument/2006/relationships/hyperlink" Target="https://aws.amazon.com/quickstart/"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www.sumologic.com/pricing/" TargetMode="External"/><Relationship Id="rId17" Type="http://schemas.openxmlformats.org/officeDocument/2006/relationships/hyperlink" Target="https://aws.amazon.com/cloudtrail/" TargetMode="External"/><Relationship Id="rId25" Type="http://schemas.openxmlformats.org/officeDocument/2006/relationships/hyperlink" Target="https://help.sumologic.com/07Sumo-Logic-Apps/01Amazon_and_AWS/PCI_Compliance_for_Amazon_VPC_Flow_Logs" TargetMode="External"/><Relationship Id="rId33" Type="http://schemas.openxmlformats.org/officeDocument/2006/relationships/hyperlink" Target="https://aws.amazon.com/config/" TargetMode="External"/><Relationship Id="rId38" Type="http://schemas.openxmlformats.org/officeDocument/2006/relationships/hyperlink" Target="https://help.sumologic.com/03Send-Data/Hosted-Collectors" TargetMode="External"/><Relationship Id="rId46" Type="http://schemas.openxmlformats.org/officeDocument/2006/relationships/diagramQuickStyle" Target="diagrams/quickStyle1.xml"/><Relationship Id="rId59" Type="http://schemas.microsoft.com/office/2016/09/relationships/commentsIds" Target="commentsIds.xml"/><Relationship Id="rId67" Type="http://schemas.openxmlformats.org/officeDocument/2006/relationships/image" Target="media/image10.png"/><Relationship Id="rId20" Type="http://schemas.openxmlformats.org/officeDocument/2006/relationships/hyperlink" Target="https://help.sumologic.com/07Sumo-Logic-Apps/01Amazon_and_AWS/CIS_AWS_Foundations_Benchmark_App" TargetMode="External"/><Relationship Id="rId41" Type="http://schemas.openxmlformats.org/officeDocument/2006/relationships/hyperlink" Target="https://help.sumologic.com/07Sumo-Logic-Apps/01Amazon_and_AWS/Threat_Intel_for_AWS" TargetMode="External"/><Relationship Id="rId54" Type="http://schemas.openxmlformats.org/officeDocument/2006/relationships/hyperlink" Target="https://docs.aws.amazon.com/AWSCloudFormation/latest/UserGuide/cfn-console-add-tags.html" TargetMode="External"/><Relationship Id="rId62" Type="http://schemas.openxmlformats.org/officeDocument/2006/relationships/hyperlink" Target="https://docs.aws.amazon.com/AmazonS3/latest/user-guide/enable-event-notifications.html" TargetMode="External"/><Relationship Id="rId70" Type="http://schemas.openxmlformats.org/officeDocument/2006/relationships/hyperlink" Target="https://docs.aws.amazon.com/AWSCloudFormation/latest/UserGuide/troubleshooting.html" TargetMode="External"/><Relationship Id="rId75" Type="http://schemas.openxmlformats.org/officeDocument/2006/relationships/hyperlink" Target="https://docs.aws.amazon.com/general/latest/gr/glos-chap.html" TargetMode="External"/><Relationship Id="rId83" Type="http://schemas.openxmlformats.org/officeDocument/2006/relationships/hyperlink" Target="https://help.sumologic.com/07Sumo-Logic-Apps/01Amazon_and_AWS" TargetMode="Externa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ws.amazon.com/getting-started/" TargetMode="External"/><Relationship Id="rId23" Type="http://schemas.openxmlformats.org/officeDocument/2006/relationships/hyperlink" Target="https://docs.aws.amazon.com/vpc/latest/userguide/flow-logs.html" TargetMode="External"/><Relationship Id="rId28" Type="http://schemas.openxmlformats.org/officeDocument/2006/relationships/hyperlink" Target="https://help.sumologic.com/07Sumo-Logic-Apps/01Amazon_and_AWS/Amazon_S3_Audit" TargetMode="External"/><Relationship Id="rId36" Type="http://schemas.openxmlformats.org/officeDocument/2006/relationships/hyperlink" Target="https://www.sumologic.com/" TargetMode="External"/><Relationship Id="rId49" Type="http://schemas.openxmlformats.org/officeDocument/2006/relationships/hyperlink" Target="https://fwd.aws/Nm69g" TargetMode="External"/><Relationship Id="rId57" Type="http://schemas.openxmlformats.org/officeDocument/2006/relationships/comments" Target="comments.xml"/><Relationship Id="rId10" Type="http://schemas.openxmlformats.org/officeDocument/2006/relationships/hyperlink" Target="https://docs.aws.amazon.com/awsaccountbilling/latest/aboutv2/billing-reports-gettingstarted-turnonreports.html" TargetMode="External"/><Relationship Id="rId31" Type="http://schemas.openxmlformats.org/officeDocument/2006/relationships/hyperlink" Target="https://aws.amazon.com/waf/" TargetMode="External"/><Relationship Id="rId44" Type="http://schemas.openxmlformats.org/officeDocument/2006/relationships/diagramData" Target="diagrams/data1.xml"/><Relationship Id="rId52" Type="http://schemas.openxmlformats.org/officeDocument/2006/relationships/hyperlink" Target="https://docs.aws.amazon.com/AmazonS3/latest/dev/UsingMetadata.html" TargetMode="External"/><Relationship Id="rId60" Type="http://schemas.openxmlformats.org/officeDocument/2006/relationships/image" Target="media/image5.png"/><Relationship Id="rId65" Type="http://schemas.openxmlformats.org/officeDocument/2006/relationships/image" Target="media/image8.png"/><Relationship Id="rId73" Type="http://schemas.openxmlformats.org/officeDocument/2006/relationships/hyperlink" Target="https://aws-quickstart.github.io/" TargetMode="External"/><Relationship Id="rId78" Type="http://schemas.openxmlformats.org/officeDocument/2006/relationships/hyperlink" Target="https://aws.amazon.com/sns/" TargetMode="External"/><Relationship Id="rId81" Type="http://schemas.openxmlformats.org/officeDocument/2006/relationships/hyperlink" Target="https://aws.amazon.com/s3/" TargetMode="External"/><Relationship Id="rId86" Type="http://schemas.openxmlformats.org/officeDocument/2006/relationships/hyperlink" Target="http://aws.amazon.com/apache2.0/"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ws.amazon.com/quickstart/" TargetMode="External"/><Relationship Id="rId13" Type="http://schemas.openxmlformats.org/officeDocument/2006/relationships/image" Target="media/image1.png"/><Relationship Id="rId18" Type="http://schemas.openxmlformats.org/officeDocument/2006/relationships/hyperlink" Target="https://help.sumologic.com/07Sumo-Logic-Apps/01Amazon_and_AWS/AWS_CloudTrail" TargetMode="External"/><Relationship Id="rId39" Type="http://schemas.openxmlformats.org/officeDocument/2006/relationships/hyperlink" Target="https://sumologic.com" TargetMode="External"/><Relationship Id="rId34" Type="http://schemas.openxmlformats.org/officeDocument/2006/relationships/hyperlink" Target="https://help.sumologic.com/07Sumo-Logic-Apps/01Amazon_and_AWS/AWS_Config" TargetMode="External"/><Relationship Id="rId50" Type="http://schemas.openxmlformats.org/officeDocument/2006/relationships/hyperlink" Target="https://fwd.aws/MG4nr" TargetMode="External"/><Relationship Id="rId55" Type="http://schemas.openxmlformats.org/officeDocument/2006/relationships/image" Target="media/image3.png"/><Relationship Id="rId76" Type="http://schemas.openxmlformats.org/officeDocument/2006/relationships/hyperlink" Target="https://aws.amazon.com/cloudwatch/" TargetMode="External"/><Relationship Id="rId7" Type="http://schemas.openxmlformats.org/officeDocument/2006/relationships/endnotes" Target="endnotes.xml"/><Relationship Id="rId71" Type="http://schemas.openxmlformats.org/officeDocument/2006/relationships/hyperlink" Target="http://docs.aws.amazon.com/AWSCloudFormation/latest/UserGuide/cloudformation-limits.html"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aws.amazon.com/security-hub/?aws-security-hub-blogs.sort-by=item.additionalFields.createdDate&amp;aws-security-hub-blogs.sort-order=desc" TargetMode="External"/><Relationship Id="rId24" Type="http://schemas.openxmlformats.org/officeDocument/2006/relationships/hyperlink" Target="https://help.sumologic.com/07Sumo-Logic-Apps/01Amazon_and_AWS/Amazon_VPC_Flow_Logs" TargetMode="External"/><Relationship Id="rId40" Type="http://schemas.openxmlformats.org/officeDocument/2006/relationships/hyperlink" Target="https://help.sumologic.com/Manage/Security/Access-Keys" TargetMode="External"/><Relationship Id="rId45" Type="http://schemas.openxmlformats.org/officeDocument/2006/relationships/diagramLayout" Target="diagrams/layout1.xml"/><Relationship Id="rId66" Type="http://schemas.openxmlformats.org/officeDocument/2006/relationships/image" Target="media/image9.png"/><Relationship Id="rId87" Type="http://schemas.openxmlformats.org/officeDocument/2006/relationships/hyperlink" Target="http://aws.amazon.com/apache2.0/" TargetMode="External"/><Relationship Id="rId61" Type="http://schemas.openxmlformats.org/officeDocument/2006/relationships/image" Target="media/image6.png"/><Relationship Id="rId82" Type="http://schemas.openxmlformats.org/officeDocument/2006/relationships/hyperlink" Target="https://help.sumologic.com/07Sumo-Logic-Apps/01Amazon_and_AWS" TargetMode="External"/><Relationship Id="rId19" Type="http://schemas.openxmlformats.org/officeDocument/2006/relationships/hyperlink" Target="https://help.sumologic.com/07Sumo-Logic-Apps/01Amazon_and_AWS/PCI_Compliance_for_AWS_CloudTrail_App" TargetMode="External"/><Relationship Id="rId14" Type="http://schemas.openxmlformats.org/officeDocument/2006/relationships/image" Target="media/image2.png"/><Relationship Id="rId30" Type="http://schemas.openxmlformats.org/officeDocument/2006/relationships/hyperlink" Target="https://help.sumologic.com/07Sumo-Logic-Apps/01Amazon_and_AWS/AWS_Security_Hub" TargetMode="External"/><Relationship Id="rId35" Type="http://schemas.openxmlformats.org/officeDocument/2006/relationships/hyperlink" Target="https://aws.amazon.com/" TargetMode="External"/><Relationship Id="rId56" Type="http://schemas.openxmlformats.org/officeDocument/2006/relationships/image" Target="media/image4.png"/><Relationship Id="rId77" Type="http://schemas.openxmlformats.org/officeDocument/2006/relationships/hyperlink" Target="https://docs.aws.amazon.com/ia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009BA0-29C1-4251-BEA8-452B18B61F02}" type="doc">
      <dgm:prSet loTypeId="urn:microsoft.com/office/officeart/2005/8/layout/vList6" loCatId="list" qsTypeId="urn:microsoft.com/office/officeart/2005/8/quickstyle/simple1" qsCatId="simple" csTypeId="urn:microsoft.com/office/officeart/2005/8/colors/accent5_2" csCatId="accent5" phldr="1"/>
      <dgm:spPr/>
      <dgm:t>
        <a:bodyPr/>
        <a:lstStyle/>
        <a:p>
          <a:endParaRPr lang="en-US"/>
        </a:p>
      </dgm:t>
    </dgm:pt>
    <dgm:pt modelId="{7991494E-B079-48F0-8371-4EDA3D051EA8}">
      <dgm:prSet phldrT="[Text]" custT="1"/>
      <dgm:spPr>
        <a:solidFill>
          <a:srgbClr val="95B0FF">
            <a:alpha val="89804"/>
          </a:srgbClr>
        </a:solidFill>
        <a:ln>
          <a:solidFill>
            <a:srgbClr val="95B0FF">
              <a:alpha val="89804"/>
            </a:srgbClr>
          </a:solidFill>
        </a:ln>
      </dgm:spPr>
      <dgm:t>
        <a:bodyPr tIns="27432"/>
        <a:lstStyle/>
        <a:p>
          <a:pPr algn="ctr"/>
          <a:r>
            <a:rPr lang="en-US" sz="1050">
              <a:latin typeface="Verdana" panose="020B0604030504040204" pitchFamily="34" charset="0"/>
              <a:ea typeface="Verdana" panose="020B0604030504040204" pitchFamily="34" charset="0"/>
              <a:cs typeface="Verdana" panose="020B0604030504040204" pitchFamily="34" charset="0"/>
            </a:rPr>
            <a:t> Sumo Logic apps</a:t>
          </a:r>
        </a:p>
      </dgm:t>
    </dgm:pt>
    <dgm:pt modelId="{67EF1AEA-BE22-411B-8C90-B948E90B3635}" type="parTrans" cxnId="{D757C802-6696-423C-9D2F-9A4629F9D7DF}">
      <dgm:prSet/>
      <dgm:spPr/>
      <dgm:t>
        <a:bodyPr/>
        <a:lstStyle/>
        <a:p>
          <a:endParaRPr lang="en-US"/>
        </a:p>
      </dgm:t>
    </dgm:pt>
    <dgm:pt modelId="{6B6B15AD-51E2-4119-8B2B-25A61F448CB3}" type="sibTrans" cxnId="{D757C802-6696-423C-9D2F-9A4629F9D7DF}">
      <dgm:prSet/>
      <dgm:spPr/>
      <dgm:t>
        <a:bodyPr/>
        <a:lstStyle/>
        <a:p>
          <a:endParaRPr lang="en-US"/>
        </a:p>
      </dgm:t>
    </dgm:pt>
    <dgm:pt modelId="{A1683BE8-647C-4757-B280-0B8E3A9B82E9}">
      <dgm:prSet/>
      <dgm:spPr>
        <a:solidFill>
          <a:srgbClr val="95B0FF">
            <a:alpha val="89804"/>
          </a:srgbClr>
        </a:solidFill>
        <a:ln>
          <a:solidFill>
            <a:srgbClr val="95B0FF">
              <a:alpha val="89804"/>
            </a:srgbClr>
          </a:solidFill>
        </a:ln>
      </dgm:spPr>
      <dgm:t>
        <a:bodyPr tIns="27432"/>
        <a:lstStyle/>
        <a:p>
          <a:endParaRPr lang="en-US" sz="3600"/>
        </a:p>
      </dgm:t>
    </dgm:pt>
    <dgm:pt modelId="{55F31B5C-9D09-463E-ADDE-1CC67FE7E97C}" type="parTrans" cxnId="{786CA5BC-9CA1-49ED-8053-DE2FB6AA0FD1}">
      <dgm:prSet/>
      <dgm:spPr/>
      <dgm:t>
        <a:bodyPr/>
        <a:lstStyle/>
        <a:p>
          <a:endParaRPr lang="en-US"/>
        </a:p>
      </dgm:t>
    </dgm:pt>
    <dgm:pt modelId="{0C1834DF-D22B-436D-B5D8-DBF2B0106BE9}" type="sibTrans" cxnId="{786CA5BC-9CA1-49ED-8053-DE2FB6AA0FD1}">
      <dgm:prSet/>
      <dgm:spPr/>
      <dgm:t>
        <a:bodyPr/>
        <a:lstStyle/>
        <a:p>
          <a:endParaRPr lang="en-US"/>
        </a:p>
      </dgm:t>
    </dgm:pt>
    <dgm:pt modelId="{40512EAA-A0D4-4B74-954D-A6B44DCAD626}">
      <dgm:prSet phldrT="[Text]" custT="1"/>
      <dgm:spPr>
        <a:solidFill>
          <a:srgbClr val="2E27AD"/>
        </a:solidFill>
      </dgm:spPr>
      <dgm:t>
        <a:bodyPr/>
        <a:lstStyle/>
        <a:p>
          <a:r>
            <a:rPr lang="en-US" sz="1300">
              <a:latin typeface="Arial Black" panose="020B0A04020102020204" pitchFamily="34" charset="0"/>
            </a:rPr>
            <a:t>Deploy</a:t>
          </a:r>
        </a:p>
      </dgm:t>
    </dgm:pt>
    <dgm:pt modelId="{317E374A-1D33-4D9D-9BD9-8E4CC9332097}" type="sibTrans" cxnId="{1C2F2CDB-3CCB-4368-8080-1CC1FA520BEE}">
      <dgm:prSet/>
      <dgm:spPr/>
      <dgm:t>
        <a:bodyPr/>
        <a:lstStyle/>
        <a:p>
          <a:endParaRPr lang="en-US"/>
        </a:p>
      </dgm:t>
    </dgm:pt>
    <dgm:pt modelId="{54AB25BD-527D-42D2-8C18-DADD2945E59C}" type="parTrans" cxnId="{1C2F2CDB-3CCB-4368-8080-1CC1FA520BEE}">
      <dgm:prSet/>
      <dgm:spPr/>
      <dgm:t>
        <a:bodyPr/>
        <a:lstStyle/>
        <a:p>
          <a:endParaRPr lang="en-US"/>
        </a:p>
      </dgm:t>
    </dgm:pt>
    <dgm:pt modelId="{48DBAAD3-772A-4D0D-8BF8-64B974C95593}" type="pres">
      <dgm:prSet presAssocID="{3A009BA0-29C1-4251-BEA8-452B18B61F02}" presName="Name0" presStyleCnt="0">
        <dgm:presLayoutVars>
          <dgm:dir/>
          <dgm:animLvl val="lvl"/>
          <dgm:resizeHandles/>
        </dgm:presLayoutVars>
      </dgm:prSet>
      <dgm:spPr/>
    </dgm:pt>
    <dgm:pt modelId="{F5E0F827-C9C1-441C-8327-DB026BB198F5}" type="pres">
      <dgm:prSet presAssocID="{40512EAA-A0D4-4B74-954D-A6B44DCAD626}" presName="linNode" presStyleCnt="0"/>
      <dgm:spPr/>
    </dgm:pt>
    <dgm:pt modelId="{93EA1523-8F9D-4A08-ACF2-7D4ED0599984}" type="pres">
      <dgm:prSet presAssocID="{40512EAA-A0D4-4B74-954D-A6B44DCAD626}" presName="parentShp" presStyleLbl="node1" presStyleIdx="0" presStyleCnt="1" custScaleY="100392">
        <dgm:presLayoutVars>
          <dgm:bulletEnabled val="1"/>
        </dgm:presLayoutVars>
      </dgm:prSet>
      <dgm:spPr/>
    </dgm:pt>
    <dgm:pt modelId="{10D220F6-042E-42B1-89BD-84C684BA6EB8}" type="pres">
      <dgm:prSet presAssocID="{40512EAA-A0D4-4B74-954D-A6B44DCAD626}" presName="childShp" presStyleLbl="bgAccFollowNode1" presStyleIdx="0" presStyleCnt="1" custScaleX="103724" custScaleY="100392">
        <dgm:presLayoutVars>
          <dgm:bulletEnabled val="1"/>
        </dgm:presLayoutVars>
      </dgm:prSet>
      <dgm:spPr/>
    </dgm:pt>
  </dgm:ptLst>
  <dgm:cxnLst>
    <dgm:cxn modelId="{D757C802-6696-423C-9D2F-9A4629F9D7DF}" srcId="{40512EAA-A0D4-4B74-954D-A6B44DCAD626}" destId="{7991494E-B079-48F0-8371-4EDA3D051EA8}" srcOrd="0" destOrd="0" parTransId="{67EF1AEA-BE22-411B-8C90-B948E90B3635}" sibTransId="{6B6B15AD-51E2-4119-8B2B-25A61F448CB3}"/>
    <dgm:cxn modelId="{DED96042-AA8A-4905-9F52-C28FA02CC0DF}" type="presOf" srcId="{40512EAA-A0D4-4B74-954D-A6B44DCAD626}" destId="{93EA1523-8F9D-4A08-ACF2-7D4ED0599984}" srcOrd="0" destOrd="0" presId="urn:microsoft.com/office/officeart/2005/8/layout/vList6"/>
    <dgm:cxn modelId="{F6B50A55-B5F9-4DC3-AFCB-F4104CB9B861}" type="presOf" srcId="{7991494E-B079-48F0-8371-4EDA3D051EA8}" destId="{10D220F6-042E-42B1-89BD-84C684BA6EB8}" srcOrd="0" destOrd="0" presId="urn:microsoft.com/office/officeart/2005/8/layout/vList6"/>
    <dgm:cxn modelId="{3E66FD92-B8F9-4BAA-9BE7-2E1B5D5DB4AE}" type="presOf" srcId="{3A009BA0-29C1-4251-BEA8-452B18B61F02}" destId="{48DBAAD3-772A-4D0D-8BF8-64B974C95593}" srcOrd="0" destOrd="0" presId="urn:microsoft.com/office/officeart/2005/8/layout/vList6"/>
    <dgm:cxn modelId="{786CA5BC-9CA1-49ED-8053-DE2FB6AA0FD1}" srcId="{40512EAA-A0D4-4B74-954D-A6B44DCAD626}" destId="{A1683BE8-647C-4757-B280-0B8E3A9B82E9}" srcOrd="1" destOrd="0" parTransId="{55F31B5C-9D09-463E-ADDE-1CC67FE7E97C}" sibTransId="{0C1834DF-D22B-436D-B5D8-DBF2B0106BE9}"/>
    <dgm:cxn modelId="{1C2F2CDB-3CCB-4368-8080-1CC1FA520BEE}" srcId="{3A009BA0-29C1-4251-BEA8-452B18B61F02}" destId="{40512EAA-A0D4-4B74-954D-A6B44DCAD626}" srcOrd="0" destOrd="0" parTransId="{54AB25BD-527D-42D2-8C18-DADD2945E59C}" sibTransId="{317E374A-1D33-4D9D-9BD9-8E4CC9332097}"/>
    <dgm:cxn modelId="{6CB5E1E4-CE78-4574-B80E-1F7B4BFC83BC}" type="presOf" srcId="{A1683BE8-647C-4757-B280-0B8E3A9B82E9}" destId="{10D220F6-042E-42B1-89BD-84C684BA6EB8}" srcOrd="0" destOrd="1" presId="urn:microsoft.com/office/officeart/2005/8/layout/vList6"/>
    <dgm:cxn modelId="{C5832F26-BB00-47AC-A099-59E430840BF8}" type="presParOf" srcId="{48DBAAD3-772A-4D0D-8BF8-64B974C95593}" destId="{F5E0F827-C9C1-441C-8327-DB026BB198F5}" srcOrd="0" destOrd="0" presId="urn:microsoft.com/office/officeart/2005/8/layout/vList6"/>
    <dgm:cxn modelId="{66CB1362-41DD-4A4F-AC4C-78B3FE6FB501}" type="presParOf" srcId="{F5E0F827-C9C1-441C-8327-DB026BB198F5}" destId="{93EA1523-8F9D-4A08-ACF2-7D4ED0599984}" srcOrd="0" destOrd="0" presId="urn:microsoft.com/office/officeart/2005/8/layout/vList6"/>
    <dgm:cxn modelId="{5F99A3FB-1D5A-4383-83F6-CF9136507D7F}" type="presParOf" srcId="{F5E0F827-C9C1-441C-8327-DB026BB198F5}" destId="{10D220F6-042E-42B1-89BD-84C684BA6EB8}" srcOrd="1" destOrd="0" presId="urn:microsoft.com/office/officeart/2005/8/layout/vList6"/>
  </dgm:cxnLst>
  <dgm:bg>
    <a:solidFill>
      <a:schemeClr val="lt1"/>
    </a:solidFill>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D220F6-042E-42B1-89BD-84C684BA6EB8}">
      <dsp:nvSpPr>
        <dsp:cNvPr id="0" name=""/>
        <dsp:cNvSpPr/>
      </dsp:nvSpPr>
      <dsp:spPr>
        <a:xfrm>
          <a:off x="858786" y="0"/>
          <a:ext cx="1335094" cy="457199"/>
        </a:xfrm>
        <a:prstGeom prst="rightArrow">
          <a:avLst>
            <a:gd name="adj1" fmla="val 75000"/>
            <a:gd name="adj2" fmla="val 50000"/>
          </a:avLst>
        </a:prstGeom>
        <a:solidFill>
          <a:srgbClr val="95B0FF">
            <a:alpha val="89804"/>
          </a:srgbClr>
        </a:solidFill>
        <a:ln w="25400" cap="flat" cmpd="sng" algn="ctr">
          <a:solidFill>
            <a:srgbClr val="95B0FF">
              <a:alpha val="89804"/>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27432" rIns="6985" bIns="6985" numCol="1" spcCol="1270" anchor="t" anchorCtr="0">
          <a:noAutofit/>
        </a:bodyPr>
        <a:lstStyle/>
        <a:p>
          <a:pPr marL="57150" lvl="1" indent="-57150" algn="ctr" defTabSz="466725">
            <a:lnSpc>
              <a:spcPct val="90000"/>
            </a:lnSpc>
            <a:spcBef>
              <a:spcPct val="0"/>
            </a:spcBef>
            <a:spcAft>
              <a:spcPct val="15000"/>
            </a:spcAft>
            <a:buChar char="•"/>
          </a:pPr>
          <a:r>
            <a:rPr lang="en-US" sz="1050" kern="1200">
              <a:latin typeface="Verdana" panose="020B0604030504040204" pitchFamily="34" charset="0"/>
              <a:ea typeface="Verdana" panose="020B0604030504040204" pitchFamily="34" charset="0"/>
              <a:cs typeface="Verdana" panose="020B0604030504040204" pitchFamily="34" charset="0"/>
            </a:rPr>
            <a:t> Sumo Logic apps</a:t>
          </a:r>
        </a:p>
        <a:p>
          <a:pPr marL="285750" lvl="1" indent="-285750" algn="l" defTabSz="1600200">
            <a:lnSpc>
              <a:spcPct val="90000"/>
            </a:lnSpc>
            <a:spcBef>
              <a:spcPct val="0"/>
            </a:spcBef>
            <a:spcAft>
              <a:spcPct val="15000"/>
            </a:spcAft>
            <a:buChar char="•"/>
          </a:pPr>
          <a:endParaRPr lang="en-US" sz="3600" kern="1200"/>
        </a:p>
      </dsp:txBody>
      <dsp:txXfrm>
        <a:off x="858786" y="57150"/>
        <a:ext cx="1163644" cy="342899"/>
      </dsp:txXfrm>
    </dsp:sp>
    <dsp:sp modelId="{93EA1523-8F9D-4A08-ACF2-7D4ED0599984}">
      <dsp:nvSpPr>
        <dsp:cNvPr id="0" name=""/>
        <dsp:cNvSpPr/>
      </dsp:nvSpPr>
      <dsp:spPr>
        <a:xfrm>
          <a:off x="679" y="0"/>
          <a:ext cx="858107" cy="457199"/>
        </a:xfrm>
        <a:prstGeom prst="roundRect">
          <a:avLst/>
        </a:prstGeom>
        <a:solidFill>
          <a:srgbClr val="2E27AD"/>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n-US" sz="1300" kern="1200">
              <a:latin typeface="Arial Black" panose="020B0A04020102020204" pitchFamily="34" charset="0"/>
            </a:rPr>
            <a:t>Deploy</a:t>
          </a:r>
        </a:p>
      </dsp:txBody>
      <dsp:txXfrm>
        <a:off x="22998" y="22319"/>
        <a:ext cx="813469" cy="412561"/>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A5CE2-68E6-8449-9317-31A509639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25</Pages>
  <Words>6538</Words>
  <Characters>37271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Joannie Stangeland</dc:creator>
  <cp:keywords/>
  <dc:description/>
  <cp:lastModifiedBy>hpal</cp:lastModifiedBy>
  <cp:revision>150</cp:revision>
  <dcterms:created xsi:type="dcterms:W3CDTF">2020-05-05T17:45:00Z</dcterms:created>
  <dcterms:modified xsi:type="dcterms:W3CDTF">2021-09-02T20:55:00Z</dcterms:modified>
</cp:coreProperties>
</file>